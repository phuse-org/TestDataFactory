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r>
        <w:t xml:space="preserve">PharmaSUG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Nancy Brucken,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Cynthia Stroupe, UCB;</w:t>
      </w:r>
    </w:p>
    <w:p w14:paraId="6FCE0F04" w14:textId="14770BEC" w:rsidR="00D25074" w:rsidRDefault="00D25074" w:rsidP="00D25074">
      <w:pPr>
        <w:pStyle w:val="StylePaperAuthorArial"/>
        <w:spacing w:after="0"/>
      </w:pPr>
      <w:r>
        <w:t>Dante Di Tommaso</w:t>
      </w:r>
      <w:del w:id="0" w:author="Dante DiTommaso" w:date="2020-03-20T13:23:00Z">
        <w:r w:rsidDel="000E5C3B">
          <w:delText>, Omeros</w:delText>
        </w:r>
      </w:del>
    </w:p>
    <w:p w14:paraId="71B98556" w14:textId="792CE2A9" w:rsidR="0030406D" w:rsidRDefault="0030406D" w:rsidP="00BF3FAC">
      <w:pPr>
        <w:pStyle w:val="Heading1"/>
      </w:pPr>
      <w:bookmarkStart w:id="1" w:name="_Toc272756037"/>
      <w:r w:rsidRPr="00BF3FAC">
        <w:t>A</w:t>
      </w:r>
      <w:r w:rsidR="00A03F21" w:rsidRPr="00BF3FAC">
        <w:t>bstract</w:t>
      </w:r>
      <w:bookmarkEnd w:id="1"/>
    </w:p>
    <w:p w14:paraId="6F455EF2" w14:textId="75F9486B" w:rsidR="001D354D" w:rsidRDefault="001D354D" w:rsidP="001D354D">
      <w:pPr>
        <w:pStyle w:val="PaperBody"/>
      </w:pPr>
      <w:r>
        <w:t xml:space="preserve">Test Data Factory is one of </w:t>
      </w:r>
      <w:r w:rsidR="00D25074">
        <w:t>seven</w:t>
      </w:r>
      <w:r>
        <w:t xml:space="preserve"> projects within </w:t>
      </w:r>
      <w:hyperlink r:id="rId11" w:history="1">
        <w:proofErr w:type="spellStart"/>
        <w:r w:rsidRPr="00636D21">
          <w:rPr>
            <w:rStyle w:val="Hyperlink"/>
          </w:rPr>
          <w:t>PhUSE’s</w:t>
        </w:r>
        <w:proofErr w:type="spellEnd"/>
        <w:r w:rsidRPr="00636D21">
          <w:rPr>
            <w:rStyle w:val="Hyperlink"/>
          </w:rPr>
          <w:t xml:space="preserve"> Standard Analyses and Code Sharing Working Group</w:t>
        </w:r>
      </w:hyperlink>
      <w:ins w:id="2" w:author="Peter Schaefer" w:date="2020-03-20T10:44:00Z">
        <w:r w:rsidR="002E33B1">
          <w:rPr>
            <w:rStyle w:val="Hyperlink"/>
            <w:u w:val="none"/>
          </w:rPr>
          <w:t xml:space="preserve"> (SACS)</w:t>
        </w:r>
      </w:ins>
      <w:r>
        <w:t>. Suitable test data are an essential part of software development and testing. The objective of the TDF project is to provide</w:t>
      </w:r>
      <w:r w:rsidR="009D3E54">
        <w:t xml:space="preserve"> up-to-date,</w:t>
      </w:r>
      <w:r>
        <w:t xml:space="preserv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3" w:name="_Toc272756038"/>
      <w:r w:rsidRPr="009C1EE5">
        <w:t>I</w:t>
      </w:r>
      <w:r w:rsidR="00A03F21" w:rsidRPr="009C1EE5">
        <w:t>ntroduction</w:t>
      </w:r>
      <w:bookmarkEnd w:id="3"/>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w:t>
      </w:r>
      <w:proofErr w:type="gramStart"/>
      <w:r w:rsidR="001D354D">
        <w:t>data</w:t>
      </w:r>
      <w:r w:rsidR="009A27C4">
        <w:t>bases,</w:t>
      </w:r>
      <w:r w:rsidR="001D354D">
        <w:t xml:space="preserve"> </w:t>
      </w:r>
      <w:r w:rsidR="009A27C4">
        <w:t>and</w:t>
      </w:r>
      <w:proofErr w:type="gramEnd"/>
      <w:r w:rsidR="009A27C4">
        <w:t xml:space="preserve">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77777777" w:rsidR="001D354D" w:rsidRPr="00592F24" w:rsidRDefault="001D354D" w:rsidP="001D354D">
      <w:pPr>
        <w:pStyle w:val="PaperBody"/>
      </w:pPr>
      <w:r>
        <w:t xml:space="preserve">PhUSE is a volunteer organization that relies on community contribution to progress initiatives such as TDF. This poster and paper inform the community of TDF history, current activities and </w:t>
      </w:r>
      <w:proofErr w:type="gramStart"/>
      <w:r>
        <w:t>future plans</w:t>
      </w:r>
      <w:proofErr w:type="gramEnd"/>
      <w:r>
        <w:t xml:space="preserve">. We further hope to inspire interested programmers and software developers to join our </w:t>
      </w:r>
      <w:proofErr w:type="gramStart"/>
      <w:r>
        <w:t>efforts, and</w:t>
      </w:r>
      <w:proofErr w:type="gramEnd"/>
      <w:r>
        <w:t xml:space="preserve">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4"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1.1</w:t>
      </w:r>
      <w:r w:rsidR="00D17D92">
        <w:rPr>
          <w:rFonts w:cs="Arial"/>
        </w:rPr>
        <w:t>;</w:t>
      </w:r>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4"/>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A7641B" w:rsidRDefault="00D17D92" w:rsidP="00D17D92">
      <w:pPr>
        <w:pStyle w:val="PaperBody"/>
        <w:numPr>
          <w:ilvl w:val="0"/>
          <w:numId w:val="34"/>
        </w:numPr>
        <w:rPr>
          <w:rFonts w:cs="Arial"/>
        </w:rPr>
      </w:pPr>
      <w:r w:rsidRPr="00A7641B">
        <w:rPr>
          <w:rFonts w:cs="Arial"/>
        </w:rPr>
        <w:t>SDTM IG Version 3.1.</w:t>
      </w:r>
      <w:r w:rsidRPr="00A7641B">
        <w:rPr>
          <w:rFonts w:cs="Arial"/>
          <w:highlight w:val="yellow"/>
        </w:rPr>
        <w:t>3</w:t>
      </w:r>
      <w:r w:rsidRPr="00A7641B">
        <w:rPr>
          <w:rFonts w:cs="Arial"/>
        </w:rPr>
        <w:t>, and SDTM Model Version 1.</w:t>
      </w:r>
      <w:r w:rsidRPr="00A7641B">
        <w:rPr>
          <w:rFonts w:cs="Arial"/>
          <w:highlight w:val="yellow"/>
        </w:rPr>
        <w:t>3</w:t>
      </w:r>
      <w:r w:rsidRPr="00A7641B">
        <w:rPr>
          <w:rFonts w:cs="Arial"/>
        </w:rPr>
        <w:t>;</w:t>
      </w:r>
    </w:p>
    <w:p w14:paraId="6215175A" w14:textId="412C6DCE" w:rsidR="00D17D92" w:rsidRPr="00A7641B" w:rsidRDefault="00D17D92" w:rsidP="00D17D92">
      <w:pPr>
        <w:pStyle w:val="PaperBody"/>
        <w:numPr>
          <w:ilvl w:val="0"/>
          <w:numId w:val="34"/>
        </w:numPr>
        <w:rPr>
          <w:rFonts w:cs="Arial"/>
        </w:rPr>
      </w:pPr>
      <w:r w:rsidRPr="00A7641B">
        <w:rPr>
          <w:rFonts w:cs="Arial"/>
        </w:rPr>
        <w:t xml:space="preserve">ADaM </w:t>
      </w:r>
      <w:r w:rsidRPr="00A7641B">
        <w:rPr>
          <w:rFonts w:cs="Arial"/>
          <w:highlight w:val="yellow"/>
        </w:rPr>
        <w:t>IG Version 1.0</w:t>
      </w:r>
      <w:r w:rsidRPr="00A7641B">
        <w:rPr>
          <w:rFonts w:cs="Arial"/>
        </w:rPr>
        <w:t>, and ADaM Model Version 2.</w:t>
      </w:r>
      <w:r w:rsidRPr="00A7641B">
        <w:rPr>
          <w:rFonts w:cs="Arial"/>
          <w:highlight w:val="yellow"/>
        </w:rPr>
        <w:t>1</w:t>
      </w:r>
      <w:r w:rsidRPr="00A7641B">
        <w:rPr>
          <w:rFonts w:cs="Arial"/>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A7641B" w:rsidRDefault="001336A1" w:rsidP="001336A1">
      <w:pPr>
        <w:pStyle w:val="PaperBody"/>
        <w:numPr>
          <w:ilvl w:val="1"/>
          <w:numId w:val="27"/>
        </w:numPr>
        <w:rPr>
          <w:rFonts w:cs="Arial"/>
        </w:rPr>
      </w:pPr>
      <w:r w:rsidRPr="00A7641B">
        <w:rPr>
          <w:rFonts w:cs="Arial"/>
        </w:rPr>
        <w:t>SDTM IG Version 3.</w:t>
      </w:r>
      <w:r w:rsidRPr="00A7641B">
        <w:rPr>
          <w:rFonts w:cs="Arial"/>
          <w:highlight w:val="yellow"/>
        </w:rPr>
        <w:t>2</w:t>
      </w:r>
      <w:r w:rsidRPr="00A7641B">
        <w:rPr>
          <w:rFonts w:cs="Arial"/>
        </w:rPr>
        <w:t>, and SDTM Model Version 1.</w:t>
      </w:r>
      <w:r w:rsidRPr="00A7641B">
        <w:rPr>
          <w:rFonts w:cs="Arial"/>
          <w:highlight w:val="yellow"/>
        </w:rPr>
        <w:t>6</w:t>
      </w:r>
      <w:r w:rsidR="0037514D" w:rsidRPr="00A7641B">
        <w:rPr>
          <w:rFonts w:cs="Arial"/>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A7641B" w:rsidRDefault="001336A1" w:rsidP="001336A1">
      <w:pPr>
        <w:pStyle w:val="PaperBody"/>
        <w:numPr>
          <w:ilvl w:val="1"/>
          <w:numId w:val="27"/>
        </w:numPr>
        <w:rPr>
          <w:rFonts w:cs="Arial"/>
        </w:rPr>
      </w:pPr>
      <w:r w:rsidRPr="00A7641B">
        <w:rPr>
          <w:rFonts w:cs="Arial"/>
        </w:rPr>
        <w:t>ADaM IG Version 1.</w:t>
      </w:r>
      <w:r w:rsidRPr="00A7641B">
        <w:rPr>
          <w:rFonts w:cs="Arial"/>
          <w:highlight w:val="yellow"/>
        </w:rPr>
        <w:t>1</w:t>
      </w:r>
      <w:r w:rsidRPr="00A7641B">
        <w:rPr>
          <w:rFonts w:cs="Arial"/>
        </w:rPr>
        <w:t>, and ADaM Model Version 2.1</w:t>
      </w:r>
      <w:r w:rsidR="0037514D" w:rsidRPr="00A7641B">
        <w:rPr>
          <w:rFonts w:cs="Arial"/>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26642D" w:rsidP="005A73D5">
      <w:pPr>
        <w:pStyle w:val="PaperBody"/>
        <w:numPr>
          <w:ilvl w:val="0"/>
          <w:numId w:val="30"/>
        </w:numPr>
        <w:rPr>
          <w:rFonts w:cs="Arial"/>
        </w:rPr>
      </w:pPr>
      <w:hyperlink r:id="rId12"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26642D" w:rsidP="000E1ADD">
      <w:pPr>
        <w:pStyle w:val="PaperBody"/>
        <w:numPr>
          <w:ilvl w:val="0"/>
          <w:numId w:val="29"/>
        </w:numPr>
        <w:rPr>
          <w:rStyle w:val="Hyperlink"/>
          <w:rFonts w:cs="Arial"/>
          <w:color w:val="auto"/>
          <w:u w:val="none"/>
        </w:rPr>
      </w:pPr>
      <w:hyperlink r:id="rId13"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 MERGEFORMAT </w:instrText>
      </w:r>
      <w:r w:rsidR="000E1ADD" w:rsidRPr="000E1ADD">
        <w:rPr>
          <w:rStyle w:val="Hyperlink"/>
          <w:b/>
          <w:bCs/>
          <w:color w:val="auto"/>
          <w:u w:val="none"/>
        </w:rPr>
      </w:r>
      <w:r w:rsidR="000E1ADD" w:rsidRPr="000E1ADD">
        <w:rPr>
          <w:rStyle w:val="Hyperlink"/>
          <w:b/>
          <w:bCs/>
          <w:color w:val="auto"/>
          <w:u w:val="none"/>
        </w:rPr>
        <w:fldChar w:fldCharType="separate"/>
      </w:r>
      <w:r w:rsidR="000E1ADD" w:rsidRPr="000E1ADD">
        <w:rPr>
          <w:b/>
          <w:bCs/>
        </w:rPr>
        <w:t>Figure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77777777" w:rsidR="00D32F73" w:rsidRDefault="002B08C5" w:rsidP="00D32F73">
      <w:pPr>
        <w:pStyle w:val="PaperBody"/>
        <w:keepNext/>
      </w:pPr>
      <w:r>
        <w:rPr>
          <w:rFonts w:cs="Arial"/>
        </w:rPr>
        <w:t xml:space="preserve"> </w:t>
      </w:r>
      <w:r w:rsidR="00EF7C84" w:rsidRPr="00EF7C84">
        <w:rPr>
          <w:rFonts w:cs="Arial"/>
        </w:rPr>
        <w:t xml:space="preserve"> </w:t>
      </w:r>
      <w:r>
        <w:rPr>
          <w:rFonts w:cs="Arial"/>
        </w:rPr>
        <w:t xml:space="preserve"> </w:t>
      </w:r>
      <w:r w:rsidR="00B82BF1">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4">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5" w:name="_Ref34553553"/>
      <w:bookmarkStart w:id="6" w:name="_Ref34553552"/>
      <w:r>
        <w:t xml:space="preserve">Figure </w:t>
      </w:r>
      <w:r w:rsidR="0026642D">
        <w:rPr>
          <w:noProof/>
        </w:rPr>
        <w:fldChar w:fldCharType="begin"/>
      </w:r>
      <w:r w:rsidR="0026642D">
        <w:rPr>
          <w:noProof/>
        </w:rPr>
        <w:instrText xml:space="preserve"> SEQ Figure \* ARABIC </w:instrText>
      </w:r>
      <w:r w:rsidR="0026642D">
        <w:rPr>
          <w:noProof/>
        </w:rPr>
        <w:fldChar w:fldCharType="separate"/>
      </w:r>
      <w:r>
        <w:rPr>
          <w:noProof/>
        </w:rPr>
        <w:t>1</w:t>
      </w:r>
      <w:r w:rsidR="0026642D">
        <w:rPr>
          <w:noProof/>
        </w:rPr>
        <w:fldChar w:fldCharType="end"/>
      </w:r>
      <w:bookmarkEnd w:id="5"/>
      <w:r>
        <w:t xml:space="preserve">: </w:t>
      </w:r>
      <w:r w:rsidRPr="009414B0">
        <w:t>PhUSE publish TDF-updated CDISC databases as Working Group deliverables</w:t>
      </w:r>
      <w:bookmarkEnd w:id="6"/>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or Sponsor controlled terminology</w:t>
      </w:r>
      <w:r>
        <w:rPr>
          <w:rFonts w:cs="Arial"/>
        </w:rPr>
        <w:t>;</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 xml:space="preserve">It is early days for our implementation, which is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36B483C5"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xml:space="preserve">. </w:t>
      </w:r>
      <w:ins w:id="7" w:author="Dante DiTommaso" w:date="2020-03-20T12:51:00Z">
        <w:r w:rsidR="00670033">
          <w:rPr>
            <w:rFonts w:cs="Arial"/>
          </w:rPr>
          <w:t xml:space="preserve">The sponsor that </w:t>
        </w:r>
      </w:ins>
      <w:del w:id="8" w:author="Dante DiTommaso" w:date="2020-03-20T12:52:00Z">
        <w:r w:rsidR="00A04F54" w:rsidDel="00670033">
          <w:rPr>
            <w:rFonts w:cs="Arial"/>
          </w:rPr>
          <w:delText xml:space="preserve">We are currently collaborating with the </w:delText>
        </w:r>
      </w:del>
      <w:ins w:id="9" w:author="Dante DiTommaso" w:date="2020-03-20T12:52:00Z">
        <w:r w:rsidR="00670033">
          <w:rPr>
            <w:rFonts w:cs="Arial"/>
          </w:rPr>
          <w:t>create</w:t>
        </w:r>
      </w:ins>
      <w:ins w:id="10" w:author="Stroupe Cynthia" w:date="2020-04-10T08:00:00Z">
        <w:r w:rsidR="00EE0624">
          <w:rPr>
            <w:rFonts w:cs="Arial"/>
          </w:rPr>
          <w:t>d</w:t>
        </w:r>
      </w:ins>
      <w:ins w:id="11" w:author="Dante DiTommaso" w:date="2020-03-20T12:52:00Z">
        <w:r w:rsidR="00670033">
          <w:rPr>
            <w:rFonts w:cs="Arial"/>
          </w:rPr>
          <w:t xml:space="preserve"> this helpful tool is working with CDISC and this PhUSE </w:t>
        </w:r>
        <w:r w:rsidR="00F975E1">
          <w:rPr>
            <w:rFonts w:cs="Arial"/>
          </w:rPr>
          <w:t xml:space="preserve">project </w:t>
        </w:r>
      </w:ins>
      <w:del w:id="12" w:author="Dante DiTommaso" w:date="2020-03-20T12:52:00Z">
        <w:r w:rsidR="00A04F54" w:rsidDel="00F975E1">
          <w:rPr>
            <w:rFonts w:cs="Arial"/>
          </w:rPr>
          <w:delText xml:space="preserve">creators of this proprietary tool, </w:delText>
        </w:r>
      </w:del>
      <w:r w:rsidR="00A04F54">
        <w:rPr>
          <w:rFonts w:cs="Arial"/>
        </w:rPr>
        <w:t>to bring it into the public domain for our industry.</w:t>
      </w:r>
    </w:p>
    <w:p w14:paraId="354EF488" w14:textId="77777777" w:rsidR="00A42505"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lastRenderedPageBreak/>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5CBDE311" w14:textId="76E73C38" w:rsidR="00276EB7" w:rsidRDefault="00F975E1" w:rsidP="00F975E1">
      <w:pPr>
        <w:pStyle w:val="PaperBody"/>
        <w:rPr>
          <w:ins w:id="13" w:author="Peter Schaefer" w:date="2020-03-20T10:19:00Z"/>
        </w:rPr>
      </w:pPr>
      <w:ins w:id="14" w:author="Dante DiTommaso" w:date="2020-03-20T12:53:00Z">
        <w:r>
          <w:t>Ultimately, our team</w:t>
        </w:r>
      </w:ins>
      <w:ins w:id="15" w:author="Dante DiTommaso" w:date="2020-03-20T12:54:00Z">
        <w:r>
          <w:t xml:space="preserve"> want</w:t>
        </w:r>
      </w:ins>
      <w:ins w:id="16" w:author="Stroupe Cynthia" w:date="2020-04-10T08:01:00Z">
        <w:r w:rsidR="00EE0624">
          <w:t>s</w:t>
        </w:r>
      </w:ins>
      <w:ins w:id="17" w:author="Dante DiTommaso" w:date="2020-03-20T12:54:00Z">
        <w:r>
          <w:t xml:space="preserve"> to deliver</w:t>
        </w:r>
      </w:ins>
      <w:ins w:id="18" w:author="Dante DiTommaso" w:date="2020-03-20T12:53:00Z">
        <w:r>
          <w:t xml:space="preserve"> </w:t>
        </w:r>
      </w:ins>
      <w:ins w:id="19" w:author="Peter Schaefer" w:date="2020-03-20T10:15:00Z">
        <w:del w:id="20" w:author="Dante DiTommaso" w:date="2020-03-20T12:54:00Z">
          <w:r w:rsidR="00276EB7" w:rsidDel="00F975E1">
            <w:delText>w</w:delText>
          </w:r>
        </w:del>
      </w:ins>
      <w:ins w:id="21" w:author="Peter Schaefer" w:date="2020-03-20T10:16:00Z">
        <w:del w:id="22" w:author="Dante DiTommaso" w:date="2020-03-20T12:54:00Z">
          <w:r w:rsidR="00276EB7" w:rsidDel="00F975E1">
            <w:delText xml:space="preserve">ant to provide the test datasets in </w:delText>
          </w:r>
        </w:del>
        <w:r w:rsidR="00276EB7">
          <w:t xml:space="preserve">a </w:t>
        </w:r>
      </w:ins>
      <w:ins w:id="23" w:author="Peter Schaefer" w:date="2020-03-20T10:17:00Z">
        <w:r w:rsidR="00276EB7">
          <w:t>flexible and easy-to-use way</w:t>
        </w:r>
      </w:ins>
      <w:ins w:id="24" w:author="Dante DiTommaso" w:date="2020-03-20T12:54:00Z">
        <w:r>
          <w:t xml:space="preserve"> solution </w:t>
        </w:r>
        <w:r w:rsidR="00242C6B">
          <w:t>to creat</w:t>
        </w:r>
        <w:del w:id="25" w:author="Stroupe Cynthia" w:date="2020-04-10T08:02:00Z">
          <w:r w:rsidR="00242C6B" w:rsidDel="00EE0624">
            <w:delText>ion</w:delText>
          </w:r>
        </w:del>
      </w:ins>
      <w:ins w:id="26" w:author="Stroupe Cynthia" w:date="2020-04-10T08:02:00Z">
        <w:r w:rsidR="00EE0624">
          <w:t>e</w:t>
        </w:r>
      </w:ins>
      <w:ins w:id="27" w:author="Dante DiTommaso" w:date="2020-03-20T12:54:00Z">
        <w:r w:rsidR="00242C6B">
          <w:t xml:space="preserve"> custom</w:t>
        </w:r>
      </w:ins>
      <w:ins w:id="28" w:author="Dante DiTommaso" w:date="2020-03-20T12:55:00Z">
        <w:r w:rsidR="00242C6B">
          <w:t xml:space="preserve"> test databases</w:t>
        </w:r>
      </w:ins>
      <w:ins w:id="29" w:author="Peter Schaefer" w:date="2020-03-20T10:17:00Z">
        <w:r w:rsidR="00276EB7">
          <w:t xml:space="preserve">. </w:t>
        </w:r>
        <w:del w:id="30" w:author="Dante DiTommaso" w:date="2020-03-20T12:55:00Z">
          <w:r w:rsidR="00276EB7" w:rsidDel="00242C6B">
            <w:delText>Unlike t</w:delText>
          </w:r>
        </w:del>
      </w:ins>
      <w:ins w:id="31" w:author="Dante DiTommaso" w:date="2020-03-20T12:55:00Z">
        <w:r w:rsidR="00242C6B">
          <w:t>T</w:t>
        </w:r>
      </w:ins>
      <w:ins w:id="32" w:author="Peter Schaefer" w:date="2020-03-20T10:17:00Z">
        <w:r w:rsidR="00276EB7">
          <w:t xml:space="preserve">he </w:t>
        </w:r>
      </w:ins>
      <w:ins w:id="33" w:author="Peter Schaefer" w:date="2020-03-20T10:18:00Z">
        <w:r w:rsidR="00276EB7">
          <w:t>Phase 1</w:t>
        </w:r>
      </w:ins>
      <w:ins w:id="34" w:author="Dante DiTommaso" w:date="2020-03-20T12:56:00Z">
        <w:r w:rsidR="00242C6B">
          <w:t xml:space="preserve"> deliverables, mentioned above, provide a generic starting point, which require considerable effort to customize for a particular project.</w:t>
        </w:r>
      </w:ins>
      <w:ins w:id="35" w:author="Peter Schaefer" w:date="2020-03-20T10:18:00Z">
        <w:del w:id="36" w:author="Dante DiTommaso" w:date="2020-03-20T12:56:00Z">
          <w:r w:rsidR="00276EB7" w:rsidDel="00242C6B">
            <w:delText xml:space="preserve"> results that were provided as ready-to-use packages with little flexibility (other than the user being able to edit the datas</w:delText>
          </w:r>
        </w:del>
      </w:ins>
      <w:ins w:id="37" w:author="Peter Schaefer" w:date="2020-03-20T10:19:00Z">
        <w:del w:id="38" w:author="Dante DiTommaso" w:date="2020-03-20T12:56:00Z">
          <w:r w:rsidR="00276EB7" w:rsidDel="00242C6B">
            <w:delText xml:space="preserve">ets) </w:delText>
          </w:r>
        </w:del>
      </w:ins>
      <w:ins w:id="39" w:author="Dante DiTommaso" w:date="2020-03-20T12:56:00Z">
        <w:r w:rsidR="00242C6B">
          <w:t xml:space="preserve">. </w:t>
        </w:r>
      </w:ins>
      <w:ins w:id="40" w:author="Peter Schaefer" w:date="2020-03-20T10:19:00Z">
        <w:del w:id="41" w:author="Dante DiTommaso" w:date="2020-03-20T12:56:00Z">
          <w:r w:rsidR="00276EB7" w:rsidDel="00242C6B">
            <w:delText>w</w:delText>
          </w:r>
        </w:del>
      </w:ins>
      <w:ins w:id="42" w:author="Dante DiTommaso" w:date="2020-03-20T12:56:00Z">
        <w:r w:rsidR="00242C6B">
          <w:t>W</w:t>
        </w:r>
      </w:ins>
      <w:ins w:id="43" w:author="Peter Schaefer" w:date="2020-03-20T10:19:00Z">
        <w:r w:rsidR="00276EB7">
          <w:t>e are considering two alternatives:</w:t>
        </w:r>
        <w:del w:id="44" w:author="Dante DiTommaso" w:date="2020-03-20T12:56:00Z">
          <w:r w:rsidR="00276EB7" w:rsidDel="00242C6B">
            <w:delText xml:space="preserve"> </w:delText>
          </w:r>
        </w:del>
      </w:ins>
    </w:p>
    <w:p w14:paraId="68475ABE" w14:textId="0D9691EA" w:rsidR="00276EB7" w:rsidRPr="00935989" w:rsidRDefault="00276EB7" w:rsidP="00935989">
      <w:pPr>
        <w:pStyle w:val="PaperBody"/>
        <w:numPr>
          <w:ilvl w:val="0"/>
          <w:numId w:val="31"/>
        </w:numPr>
        <w:rPr>
          <w:ins w:id="45" w:author="Peter Schaefer" w:date="2020-03-20T10:48:00Z"/>
          <w:rStyle w:val="Hyperlink"/>
          <w:rFonts w:cs="Arial"/>
          <w:color w:val="auto"/>
          <w:u w:val="none"/>
        </w:rPr>
      </w:pPr>
      <w:ins w:id="46" w:author="Peter Schaefer" w:date="2020-03-20T10:19:00Z">
        <w:r>
          <w:rPr>
            <w:rFonts w:cs="Arial"/>
          </w:rPr>
          <w:t xml:space="preserve">A </w:t>
        </w:r>
        <w:del w:id="47" w:author="Dante DiTommaso" w:date="2020-03-20T12:57:00Z">
          <w:r w:rsidDel="00242C6B">
            <w:rPr>
              <w:rFonts w:cs="Arial"/>
            </w:rPr>
            <w:delText>rathe</w:delText>
          </w:r>
        </w:del>
      </w:ins>
      <w:ins w:id="48" w:author="Peter Schaefer" w:date="2020-03-20T10:20:00Z">
        <w:del w:id="49" w:author="Dante DiTommaso" w:date="2020-03-20T12:57:00Z">
          <w:r w:rsidDel="00242C6B">
            <w:rPr>
              <w:rFonts w:cs="Arial"/>
            </w:rPr>
            <w:delText>r</w:delText>
          </w:r>
        </w:del>
      </w:ins>
      <w:ins w:id="50" w:author="Dante DiTommaso" w:date="2020-03-20T12:57:00Z">
        <w:r w:rsidR="00242C6B">
          <w:rPr>
            <w:rFonts w:cs="Arial"/>
          </w:rPr>
          <w:t>relatively</w:t>
        </w:r>
      </w:ins>
      <w:ins w:id="51" w:author="Peter Schaefer" w:date="2020-03-20T10:20:00Z">
        <w:r>
          <w:rPr>
            <w:rFonts w:cs="Arial"/>
          </w:rPr>
          <w:t xml:space="preserve"> simple option would be to publish scripts (for example, SAS or R scripts) that user</w:t>
        </w:r>
      </w:ins>
      <w:ins w:id="52" w:author="Peter Schaefer" w:date="2020-03-20T10:21:00Z">
        <w:r>
          <w:rPr>
            <w:rFonts w:cs="Arial"/>
          </w:rPr>
          <w:t>s</w:t>
        </w:r>
      </w:ins>
      <w:ins w:id="53" w:author="Peter Schaefer" w:date="2020-03-20T10:20:00Z">
        <w:r>
          <w:rPr>
            <w:rFonts w:cs="Arial"/>
          </w:rPr>
          <w:t xml:space="preserve"> can use to generate </w:t>
        </w:r>
      </w:ins>
      <w:ins w:id="54" w:author="Peter Schaefer" w:date="2020-03-20T10:21:00Z">
        <w:r>
          <w:rPr>
            <w:rFonts w:cs="Arial"/>
          </w:rPr>
          <w:t xml:space="preserve">their own customized test datasets. </w:t>
        </w:r>
      </w:ins>
      <w:ins w:id="55" w:author="Peter Schaefer" w:date="2020-03-20T10:43:00Z">
        <w:r w:rsidR="002E33B1">
          <w:rPr>
            <w:rFonts w:cs="Arial"/>
          </w:rPr>
          <w:t xml:space="preserve">Other PhUSE projects have used this approach and </w:t>
        </w:r>
      </w:ins>
      <w:ins w:id="56" w:author="Peter Schaefer" w:date="2020-03-20T10:45:00Z">
        <w:r w:rsidR="002E33B1">
          <w:rPr>
            <w:rFonts w:cs="Arial"/>
          </w:rPr>
          <w:t xml:space="preserve">one of the </w:t>
        </w:r>
        <w:r w:rsidR="002E33B1">
          <w:rPr>
            <w:rStyle w:val="Hyperlink"/>
            <w:u w:val="none"/>
          </w:rPr>
          <w:t xml:space="preserve">SACS projects has created a </w:t>
        </w:r>
        <w:proofErr w:type="spellStart"/>
        <w:r w:rsidR="002E33B1">
          <w:rPr>
            <w:rStyle w:val="Hyperlink"/>
            <w:u w:val="none"/>
          </w:rPr>
          <w:t>Github</w:t>
        </w:r>
        <w:proofErr w:type="spellEnd"/>
        <w:r w:rsidR="002E33B1">
          <w:rPr>
            <w:rStyle w:val="Hyperlink"/>
            <w:u w:val="none"/>
          </w:rPr>
          <w:t xml:space="preserve"> repository to publish such scripts. </w:t>
        </w:r>
        <w:del w:id="57" w:author="Dante DiTommaso" w:date="2020-03-20T12:57:00Z">
          <w:r w:rsidR="002E33B1" w:rsidDel="00242C6B">
            <w:rPr>
              <w:rStyle w:val="Hyperlink"/>
              <w:u w:val="none"/>
            </w:rPr>
            <w:delText>Obviousl</w:delText>
          </w:r>
        </w:del>
      </w:ins>
      <w:ins w:id="58" w:author="Peter Schaefer" w:date="2020-03-20T10:46:00Z">
        <w:del w:id="59" w:author="Dante DiTommaso" w:date="2020-03-20T12:57:00Z">
          <w:r w:rsidR="002E33B1" w:rsidDel="00242C6B">
            <w:rPr>
              <w:rStyle w:val="Hyperlink"/>
              <w:u w:val="none"/>
            </w:rPr>
            <w:delText>y, t</w:delText>
          </w:r>
        </w:del>
      </w:ins>
      <w:ins w:id="60" w:author="Dante DiTommaso" w:date="2020-03-20T12:57:00Z">
        <w:r w:rsidR="00242C6B">
          <w:rPr>
            <w:rStyle w:val="Hyperlink"/>
            <w:u w:val="none"/>
          </w:rPr>
          <w:t>T</w:t>
        </w:r>
      </w:ins>
      <w:ins w:id="61" w:author="Peter Schaefer" w:date="2020-03-20T10:46:00Z">
        <w:r w:rsidR="002E33B1">
          <w:rPr>
            <w:rStyle w:val="Hyperlink"/>
            <w:u w:val="none"/>
          </w:rPr>
          <w:t xml:space="preserve">he downside of this approach is that the user needs to have </w:t>
        </w:r>
      </w:ins>
      <w:ins w:id="62" w:author="Peter Schaefer" w:date="2020-03-20T10:47:00Z">
        <w:r w:rsidR="002E33B1">
          <w:rPr>
            <w:rStyle w:val="Hyperlink"/>
            <w:u w:val="none"/>
          </w:rPr>
          <w:t xml:space="preserve">the programming environment and </w:t>
        </w:r>
        <w:del w:id="63" w:author="Stroupe Cynthia" w:date="2020-04-10T08:03:00Z">
          <w:r w:rsidR="002E33B1" w:rsidDel="00EE0624">
            <w:rPr>
              <w:rStyle w:val="Hyperlink"/>
              <w:u w:val="none"/>
            </w:rPr>
            <w:delText xml:space="preserve">also </w:delText>
          </w:r>
        </w:del>
        <w:r w:rsidR="002E33B1">
          <w:rPr>
            <w:rStyle w:val="Hyperlink"/>
            <w:u w:val="none"/>
          </w:rPr>
          <w:t xml:space="preserve">have </w:t>
        </w:r>
      </w:ins>
      <w:ins w:id="64" w:author="Peter Schaefer" w:date="2020-03-20T10:46:00Z">
        <w:del w:id="65" w:author="Dante DiTommaso" w:date="2020-03-20T12:57:00Z">
          <w:r w:rsidR="002E33B1" w:rsidDel="00935989">
            <w:rPr>
              <w:rStyle w:val="Hyperlink"/>
              <w:u w:val="none"/>
            </w:rPr>
            <w:delText xml:space="preserve">at least basic </w:delText>
          </w:r>
        </w:del>
      </w:ins>
      <w:ins w:id="66" w:author="Stroupe Cynthia" w:date="2020-04-10T08:04:00Z">
        <w:r w:rsidR="00EE0624">
          <w:rPr>
            <w:rStyle w:val="Hyperlink"/>
            <w:u w:val="none"/>
          </w:rPr>
          <w:t xml:space="preserve"> the </w:t>
        </w:r>
      </w:ins>
      <w:ins w:id="67" w:author="Peter Schaefer" w:date="2020-03-20T10:46:00Z">
        <w:r w:rsidR="002E33B1">
          <w:rPr>
            <w:rStyle w:val="Hyperlink"/>
            <w:u w:val="none"/>
          </w:rPr>
          <w:t xml:space="preserve">programming experience to </w:t>
        </w:r>
        <w:del w:id="68" w:author="Dante DiTommaso" w:date="2020-03-20T12:57:00Z">
          <w:r w:rsidR="002E33B1" w:rsidDel="00935989">
            <w:rPr>
              <w:rStyle w:val="Hyperlink"/>
              <w:u w:val="none"/>
            </w:rPr>
            <w:delText xml:space="preserve">even </w:delText>
          </w:r>
        </w:del>
        <w:r w:rsidR="002E33B1">
          <w:rPr>
            <w:rStyle w:val="Hyperlink"/>
            <w:u w:val="none"/>
          </w:rPr>
          <w:t xml:space="preserve">use the </w:t>
        </w:r>
      </w:ins>
      <w:ins w:id="69" w:author="Peter Schaefer" w:date="2020-03-20T10:47:00Z">
        <w:r w:rsidR="002E33B1">
          <w:rPr>
            <w:rStyle w:val="Hyperlink"/>
            <w:u w:val="none"/>
          </w:rPr>
          <w:t xml:space="preserve">scripts. The benefit is that the scripts can be modified </w:t>
        </w:r>
      </w:ins>
      <w:ins w:id="70" w:author="Peter Schaefer" w:date="2020-03-20T10:48:00Z">
        <w:r w:rsidR="002E33B1">
          <w:rPr>
            <w:rStyle w:val="Hyperlink"/>
            <w:u w:val="none"/>
          </w:rPr>
          <w:t xml:space="preserve">to perfectly meet the end user’s requirements. In other words, </w:t>
        </w:r>
        <w:del w:id="71" w:author="Dante DiTommaso" w:date="2020-03-20T12:58:00Z">
          <w:r w:rsidR="002E33B1" w:rsidDel="00935989">
            <w:rPr>
              <w:rStyle w:val="Hyperlink"/>
              <w:u w:val="none"/>
            </w:rPr>
            <w:delText xml:space="preserve">thus </w:delText>
          </w:r>
        </w:del>
      </w:ins>
      <w:ins w:id="72" w:author="Dante DiTommaso" w:date="2020-03-20T12:58:00Z">
        <w:r w:rsidR="00935989">
          <w:rPr>
            <w:rStyle w:val="Hyperlink"/>
            <w:u w:val="none"/>
          </w:rPr>
          <w:t xml:space="preserve">this </w:t>
        </w:r>
      </w:ins>
      <w:ins w:id="73" w:author="Peter Schaefer" w:date="2020-03-20T10:48:00Z">
        <w:r w:rsidR="002E33B1">
          <w:rPr>
            <w:rStyle w:val="Hyperlink"/>
            <w:u w:val="none"/>
          </w:rPr>
          <w:t xml:space="preserve">approach provides a </w:t>
        </w:r>
        <w:del w:id="74" w:author="Dante DiTommaso" w:date="2020-03-20T12:58:00Z">
          <w:r w:rsidR="002E33B1" w:rsidDel="00935989">
            <w:rPr>
              <w:rStyle w:val="Hyperlink"/>
              <w:u w:val="none"/>
            </w:rPr>
            <w:delText xml:space="preserve">very high level of </w:delText>
          </w:r>
        </w:del>
      </w:ins>
      <w:proofErr w:type="spellStart"/>
      <w:ins w:id="75" w:author="Dante DiTommaso" w:date="2020-03-20T12:58:00Z">
        <w:r w:rsidR="00935989">
          <w:rPr>
            <w:rStyle w:val="Hyperlink"/>
            <w:u w:val="none"/>
          </w:rPr>
          <w:t>a</w:t>
        </w:r>
        <w:proofErr w:type="spellEnd"/>
        <w:r w:rsidR="00935989">
          <w:rPr>
            <w:rStyle w:val="Hyperlink"/>
            <w:u w:val="none"/>
          </w:rPr>
          <w:t xml:space="preserve"> </w:t>
        </w:r>
      </w:ins>
      <w:proofErr w:type="spellStart"/>
      <w:ins w:id="76" w:author="Peter Schaefer" w:date="2020-03-20T10:48:00Z">
        <w:r w:rsidR="002E33B1">
          <w:rPr>
            <w:rStyle w:val="Hyperlink"/>
            <w:u w:val="none"/>
          </w:rPr>
          <w:t>flexibil</w:t>
        </w:r>
      </w:ins>
      <w:ins w:id="77" w:author="Dante DiTommaso" w:date="2020-03-20T12:58:00Z">
        <w:r w:rsidR="00935989">
          <w:rPr>
            <w:rStyle w:val="Hyperlink"/>
            <w:u w:val="none"/>
          </w:rPr>
          <w:t>e</w:t>
        </w:r>
        <w:proofErr w:type="spellEnd"/>
        <w:r w:rsidR="00935989">
          <w:rPr>
            <w:rStyle w:val="Hyperlink"/>
            <w:u w:val="none"/>
          </w:rPr>
          <w:t xml:space="preserve"> starting point, but also requires considerable individual effort spread across the industry</w:t>
        </w:r>
      </w:ins>
      <w:ins w:id="78" w:author="Peter Schaefer" w:date="2020-03-20T10:48:00Z">
        <w:r w:rsidR="002E33B1">
          <w:rPr>
            <w:rStyle w:val="Hyperlink"/>
            <w:u w:val="none"/>
          </w:rPr>
          <w:t xml:space="preserve">. </w:t>
        </w:r>
      </w:ins>
    </w:p>
    <w:p w14:paraId="2B2D9A11" w14:textId="45EE5E0D" w:rsidR="002E33B1" w:rsidRPr="00276EB7" w:rsidRDefault="00935989" w:rsidP="00276EB7">
      <w:pPr>
        <w:pStyle w:val="PaperBody"/>
        <w:numPr>
          <w:ilvl w:val="0"/>
          <w:numId w:val="31"/>
        </w:numPr>
        <w:rPr>
          <w:ins w:id="79" w:author="Peter Schaefer" w:date="2020-03-20T10:15:00Z"/>
          <w:rFonts w:cs="Arial"/>
        </w:rPr>
      </w:pPr>
      <w:ins w:id="80" w:author="Dante DiTommaso" w:date="2020-03-20T12:59:00Z">
        <w:r>
          <w:rPr>
            <w:rFonts w:cs="Arial"/>
          </w:rPr>
          <w:t>A more satisfying, but relatively complex solution</w:t>
        </w:r>
      </w:ins>
      <w:ins w:id="81" w:author="Dante DiTommaso" w:date="2020-03-20T13:00:00Z">
        <w:r w:rsidR="00413113">
          <w:rPr>
            <w:rFonts w:cs="Arial"/>
          </w:rPr>
          <w:t>,</w:t>
        </w:r>
      </w:ins>
      <w:ins w:id="82" w:author="Dante DiTommaso" w:date="2020-03-20T12:59:00Z">
        <w:r>
          <w:rPr>
            <w:rFonts w:cs="Arial"/>
          </w:rPr>
          <w:t xml:space="preserve"> is to deliver </w:t>
        </w:r>
      </w:ins>
      <w:ins w:id="83" w:author="Peter Schaefer" w:date="2020-03-20T10:49:00Z">
        <w:del w:id="84" w:author="Dante DiTommaso" w:date="2020-03-20T12:59:00Z">
          <w:r w:rsidR="0030035A" w:rsidDel="00413113">
            <w:rPr>
              <w:rFonts w:cs="Arial"/>
            </w:rPr>
            <w:delText xml:space="preserve">At the other end of the spectrum, would be a ready-to-use </w:delText>
          </w:r>
        </w:del>
      </w:ins>
      <w:ins w:id="85" w:author="Dante DiTommaso" w:date="2020-03-20T12:59:00Z">
        <w:r w:rsidR="00413113">
          <w:rPr>
            <w:rFonts w:cs="Arial"/>
          </w:rPr>
          <w:t xml:space="preserve">a </w:t>
        </w:r>
      </w:ins>
      <w:ins w:id="86" w:author="Peter Schaefer" w:date="2020-03-20T10:49:00Z">
        <w:r w:rsidR="0030035A">
          <w:rPr>
            <w:rFonts w:cs="Arial"/>
          </w:rPr>
          <w:t xml:space="preserve">software </w:t>
        </w:r>
        <w:del w:id="87" w:author="Dante DiTommaso" w:date="2020-03-20T13:00:00Z">
          <w:r w:rsidR="0030035A" w:rsidDel="00413113">
            <w:rPr>
              <w:rFonts w:cs="Arial"/>
            </w:rPr>
            <w:delText xml:space="preserve">system </w:delText>
          </w:r>
        </w:del>
      </w:ins>
      <w:ins w:id="88" w:author="Dante DiTommaso" w:date="2020-03-20T13:00:00Z">
        <w:r w:rsidR="00413113">
          <w:rPr>
            <w:rFonts w:cs="Arial"/>
          </w:rPr>
          <w:t xml:space="preserve">platform </w:t>
        </w:r>
        <w:del w:id="89" w:author="Stroupe Cynthia" w:date="2020-04-10T08:05:00Z">
          <w:r w:rsidR="00413113" w:rsidDel="00EE0624">
            <w:rPr>
              <w:rFonts w:cs="Arial"/>
            </w:rPr>
            <w:delText xml:space="preserve">available to programmers and non-programmers, alike, </w:delText>
          </w:r>
        </w:del>
      </w:ins>
      <w:ins w:id="90" w:author="Peter Schaefer" w:date="2020-03-20T10:49:00Z">
        <w:del w:id="91" w:author="Stroupe Cynthia" w:date="2020-04-10T08:05:00Z">
          <w:r w:rsidR="0030035A" w:rsidDel="00EE0624">
            <w:rPr>
              <w:rFonts w:cs="Arial"/>
            </w:rPr>
            <w:delText xml:space="preserve">that even a non-programmer can use </w:delText>
          </w:r>
        </w:del>
        <w:r w:rsidR="0030035A">
          <w:rPr>
            <w:rFonts w:cs="Arial"/>
          </w:rPr>
          <w:t>to generate test data</w:t>
        </w:r>
      </w:ins>
      <w:ins w:id="92" w:author="Dante DiTommaso" w:date="2020-03-20T13:00:00Z">
        <w:r w:rsidR="00413113">
          <w:rPr>
            <w:rFonts w:cs="Arial"/>
          </w:rPr>
          <w:t>bases</w:t>
        </w:r>
      </w:ins>
      <w:ins w:id="93" w:author="Peter Schaefer" w:date="2020-03-20T10:49:00Z">
        <w:del w:id="94" w:author="Dante DiTommaso" w:date="2020-03-20T13:00:00Z">
          <w:r w:rsidR="0030035A" w:rsidDel="00413113">
            <w:rPr>
              <w:rFonts w:cs="Arial"/>
            </w:rPr>
            <w:delText>sets</w:delText>
          </w:r>
        </w:del>
      </w:ins>
      <w:ins w:id="95" w:author="Dante DiTommaso" w:date="2020-03-20T13:00:00Z">
        <w:r w:rsidR="00413113">
          <w:rPr>
            <w:rFonts w:cs="Arial"/>
          </w:rPr>
          <w:t>.</w:t>
        </w:r>
      </w:ins>
      <w:ins w:id="96" w:author="Stroupe Cynthia" w:date="2020-04-10T08:05:00Z">
        <w:r w:rsidR="00EE0624">
          <w:rPr>
            <w:rFonts w:cs="Arial"/>
          </w:rPr>
          <w:t xml:space="preserve"> This solution would be </w:t>
        </w:r>
      </w:ins>
      <w:ins w:id="97" w:author="Stroupe Cynthia" w:date="2020-04-10T08:06:00Z">
        <w:r w:rsidR="00EE0624">
          <w:rPr>
            <w:rFonts w:cs="Arial"/>
          </w:rPr>
          <w:t>available and useable to both programmers and non-programmers.</w:t>
        </w:r>
      </w:ins>
      <w:ins w:id="98" w:author="Peter Schaefer" w:date="2020-03-20T10:49:00Z">
        <w:del w:id="99" w:author="Dante DiTommaso" w:date="2020-03-20T13:00:00Z">
          <w:r w:rsidR="0030035A" w:rsidDel="00413113">
            <w:rPr>
              <w:rFonts w:cs="Arial"/>
            </w:rPr>
            <w:delText>,</w:delText>
          </w:r>
        </w:del>
        <w:r w:rsidR="0030035A">
          <w:rPr>
            <w:rFonts w:cs="Arial"/>
          </w:rPr>
          <w:t xml:space="preserve"> We envision a cloud</w:t>
        </w:r>
      </w:ins>
      <w:ins w:id="100" w:author="Peter Schaefer" w:date="2020-03-20T10:50:00Z">
        <w:r w:rsidR="0030035A">
          <w:rPr>
            <w:rFonts w:cs="Arial"/>
          </w:rPr>
          <w:t xml:space="preserve">-based environment that would execute scripts and that would </w:t>
        </w:r>
      </w:ins>
      <w:ins w:id="101" w:author="Dante DiTommaso" w:date="2020-03-20T13:01:00Z">
        <w:r w:rsidR="000F11D3">
          <w:rPr>
            <w:rFonts w:cs="Arial"/>
          </w:rPr>
          <w:t>include a</w:t>
        </w:r>
        <w:r w:rsidR="008B146D">
          <w:rPr>
            <w:rFonts w:cs="Arial"/>
          </w:rPr>
          <w:t xml:space="preserve">n interface to replace </w:t>
        </w:r>
      </w:ins>
      <w:ins w:id="102" w:author="Dante DiTommaso" w:date="2020-03-20T13:02:00Z">
        <w:r w:rsidR="008B146D">
          <w:rPr>
            <w:rFonts w:cs="Arial"/>
          </w:rPr>
          <w:t>Excel workbook, mentioned above.</w:t>
        </w:r>
      </w:ins>
      <w:ins w:id="103" w:author="Peter Schaefer" w:date="2020-03-20T10:50:00Z">
        <w:del w:id="104" w:author="Dante DiTommaso" w:date="2020-03-20T13:02:00Z">
          <w:r w:rsidR="0030035A" w:rsidDel="008B146D">
            <w:rPr>
              <w:rFonts w:cs="Arial"/>
            </w:rPr>
            <w:delText>allow the user to configure certain features of the generated test datasets</w:delText>
          </w:r>
        </w:del>
        <w:r w:rsidR="0030035A">
          <w:rPr>
            <w:rFonts w:cs="Arial"/>
          </w:rPr>
          <w:t xml:space="preserve">. </w:t>
        </w:r>
      </w:ins>
      <w:ins w:id="105" w:author="Peter Schaefer" w:date="2020-03-20T11:17:00Z">
        <w:r w:rsidR="008804BE">
          <w:rPr>
            <w:rFonts w:cs="Arial"/>
          </w:rPr>
          <w:t xml:space="preserve">As a proof of concept, </w:t>
        </w:r>
      </w:ins>
      <w:ins w:id="106" w:author="Peter Schaefer" w:date="2020-03-20T11:16:00Z">
        <w:r w:rsidR="008804BE">
          <w:rPr>
            <w:rStyle w:val="Hyperlink"/>
            <w:u w:val="none"/>
          </w:rPr>
          <w:t xml:space="preserve">SACS projects have created </w:t>
        </w:r>
      </w:ins>
      <w:ins w:id="107" w:author="Peter Schaefer" w:date="2020-03-20T11:17:00Z">
        <w:r w:rsidR="008804BE">
          <w:rPr>
            <w:rStyle w:val="Hyperlink"/>
            <w:u w:val="none"/>
          </w:rPr>
          <w:t>examples using hosted R environments</w:t>
        </w:r>
      </w:ins>
      <w:ins w:id="108" w:author="Dante DiTommaso" w:date="2020-03-20T13:06:00Z">
        <w:r w:rsidR="00B70845">
          <w:rPr>
            <w:rStyle w:val="Hyperlink"/>
            <w:u w:val="none"/>
          </w:rPr>
          <w:t>,</w:t>
        </w:r>
      </w:ins>
      <w:ins w:id="109" w:author="Dante DiTommaso" w:date="2020-03-20T13:05:00Z">
        <w:r w:rsidR="00B70845">
          <w:rPr>
            <w:rStyle w:val="Hyperlink"/>
            <w:u w:val="none"/>
          </w:rPr>
          <w:t xml:space="preserve"> accessible using </w:t>
        </w:r>
      </w:ins>
      <w:ins w:id="110" w:author="Dante DiTommaso" w:date="2020-03-20T13:06:00Z">
        <w:r w:rsidR="00B70845">
          <w:rPr>
            <w:rStyle w:val="Hyperlink"/>
            <w:u w:val="none"/>
          </w:rPr>
          <w:t>a standard web browser,</w:t>
        </w:r>
      </w:ins>
      <w:ins w:id="111" w:author="Peter Schaefer" w:date="2020-03-20T11:17:00Z">
        <w:r w:rsidR="008804BE">
          <w:rPr>
            <w:rStyle w:val="Hyperlink"/>
            <w:u w:val="none"/>
          </w:rPr>
          <w:t xml:space="preserve"> </w:t>
        </w:r>
        <w:del w:id="112" w:author="Dante DiTommaso" w:date="2020-03-20T13:05:00Z">
          <w:r w:rsidR="008804BE" w:rsidDel="00B70845">
            <w:rPr>
              <w:rStyle w:val="Hyperlink"/>
              <w:u w:val="none"/>
            </w:rPr>
            <w:delText xml:space="preserve">for </w:delText>
          </w:r>
        </w:del>
      </w:ins>
      <w:ins w:id="113" w:author="Dante DiTommaso" w:date="2020-03-20T13:05:00Z">
        <w:r w:rsidR="00B70845">
          <w:rPr>
            <w:rStyle w:val="Hyperlink"/>
            <w:u w:val="none"/>
          </w:rPr>
          <w:t xml:space="preserve">to </w:t>
        </w:r>
      </w:ins>
      <w:ins w:id="114" w:author="Peter Schaefer" w:date="2020-03-20T11:17:00Z">
        <w:r w:rsidR="008804BE">
          <w:rPr>
            <w:rStyle w:val="Hyperlink"/>
            <w:u w:val="none"/>
          </w:rPr>
          <w:t>host</w:t>
        </w:r>
        <w:del w:id="115" w:author="Dante DiTommaso" w:date="2020-03-20T13:05:00Z">
          <w:r w:rsidR="008804BE" w:rsidDel="00B70845">
            <w:rPr>
              <w:rStyle w:val="Hyperlink"/>
              <w:u w:val="none"/>
            </w:rPr>
            <w:delText>ing</w:delText>
          </w:r>
        </w:del>
        <w:r w:rsidR="008804BE">
          <w:rPr>
            <w:rStyle w:val="Hyperlink"/>
            <w:u w:val="none"/>
          </w:rPr>
          <w:t xml:space="preserve"> and execut</w:t>
        </w:r>
      </w:ins>
      <w:ins w:id="116" w:author="Dante DiTommaso" w:date="2020-03-20T13:05:00Z">
        <w:r w:rsidR="00B70845">
          <w:rPr>
            <w:rStyle w:val="Hyperlink"/>
            <w:u w:val="none"/>
          </w:rPr>
          <w:t>e</w:t>
        </w:r>
      </w:ins>
      <w:ins w:id="117" w:author="Peter Schaefer" w:date="2020-03-20T11:17:00Z">
        <w:del w:id="118" w:author="Dante DiTommaso" w:date="2020-03-20T13:05:00Z">
          <w:r w:rsidR="008804BE" w:rsidDel="00B70845">
            <w:rPr>
              <w:rStyle w:val="Hyperlink"/>
              <w:u w:val="none"/>
            </w:rPr>
            <w:delText>ing</w:delText>
          </w:r>
        </w:del>
        <w:r w:rsidR="008804BE">
          <w:rPr>
            <w:rStyle w:val="Hyperlink"/>
            <w:u w:val="none"/>
          </w:rPr>
          <w:t xml:space="preserve"> R scripts</w:t>
        </w:r>
        <w:del w:id="119" w:author="Dante DiTommaso" w:date="2020-03-20T13:06:00Z">
          <w:r w:rsidR="008804BE" w:rsidDel="002A3D02">
            <w:rPr>
              <w:rStyle w:val="Hyperlink"/>
              <w:u w:val="none"/>
            </w:rPr>
            <w:delText xml:space="preserve"> that a</w:delText>
          </w:r>
        </w:del>
      </w:ins>
      <w:ins w:id="120" w:author="Peter Schaefer" w:date="2020-03-20T11:18:00Z">
        <w:del w:id="121" w:author="Dante DiTommaso" w:date="2020-03-20T13:06:00Z">
          <w:r w:rsidR="008804BE" w:rsidDel="002A3D02">
            <w:rPr>
              <w:rStyle w:val="Hyperlink"/>
              <w:u w:val="none"/>
            </w:rPr>
            <w:delText>re accessed by the end user using a standard web browser</w:delText>
          </w:r>
        </w:del>
        <w:r w:rsidR="008804BE">
          <w:rPr>
            <w:rStyle w:val="Hyperlink"/>
            <w:u w:val="none"/>
          </w:rPr>
          <w:t xml:space="preserve">. </w:t>
        </w:r>
      </w:ins>
      <w:ins w:id="122" w:author="Peter Schaefer" w:date="2020-03-20T11:20:00Z">
        <w:r w:rsidR="008804BE">
          <w:rPr>
            <w:rStyle w:val="Hyperlink"/>
            <w:u w:val="none"/>
          </w:rPr>
          <w:t>Thi</w:t>
        </w:r>
      </w:ins>
      <w:ins w:id="123" w:author="Peter Schaefer" w:date="2020-03-20T11:21:00Z">
        <w:r w:rsidR="008804BE">
          <w:rPr>
            <w:rStyle w:val="Hyperlink"/>
            <w:u w:val="none"/>
          </w:rPr>
          <w:t xml:space="preserve">s approach would allow everyone to use the scripts without the need for any programming environment or special programming </w:t>
        </w:r>
      </w:ins>
      <w:ins w:id="124" w:author="Peter Schaefer" w:date="2020-03-20T11:22:00Z">
        <w:r w:rsidR="008804BE">
          <w:rPr>
            <w:rStyle w:val="Hyperlink"/>
            <w:u w:val="none"/>
          </w:rPr>
          <w:t>expertise</w:t>
        </w:r>
        <w:del w:id="125" w:author="Dante DiTommaso" w:date="2020-03-20T13:06:00Z">
          <w:r w:rsidR="008804BE" w:rsidDel="002A3D02">
            <w:rPr>
              <w:rStyle w:val="Hyperlink"/>
              <w:u w:val="none"/>
            </w:rPr>
            <w:delText>, but it provides less flexibility</w:delText>
          </w:r>
        </w:del>
        <w:r w:rsidR="008804BE">
          <w:rPr>
            <w:rStyle w:val="Hyperlink"/>
            <w:u w:val="none"/>
          </w:rPr>
          <w:t xml:space="preserve">. </w:t>
        </w:r>
      </w:ins>
      <w:ins w:id="126" w:author="Dante DiTommaso" w:date="2020-03-20T13:07:00Z">
        <w:r w:rsidR="002A3D02">
          <w:rPr>
            <w:rStyle w:val="Hyperlink"/>
            <w:u w:val="none"/>
          </w:rPr>
          <w:t xml:space="preserve">A local version could be available to the </w:t>
        </w:r>
        <w:proofErr w:type="gramStart"/>
        <w:r w:rsidR="002A3D02">
          <w:rPr>
            <w:rStyle w:val="Hyperlink"/>
            <w:u w:val="none"/>
          </w:rPr>
          <w:t>community, but</w:t>
        </w:r>
        <w:proofErr w:type="gramEnd"/>
        <w:r w:rsidR="002A3D02">
          <w:rPr>
            <w:rStyle w:val="Hyperlink"/>
            <w:u w:val="none"/>
          </w:rPr>
          <w:t xml:space="preserve"> would require </w:t>
        </w:r>
      </w:ins>
      <w:ins w:id="127" w:author="Dante DiTommaso" w:date="2020-03-20T13:08:00Z">
        <w:r w:rsidR="002A3D02">
          <w:rPr>
            <w:rStyle w:val="Hyperlink"/>
            <w:u w:val="none"/>
          </w:rPr>
          <w:t xml:space="preserve">an appropriate </w:t>
        </w:r>
        <w:r w:rsidR="001A6F84">
          <w:rPr>
            <w:rStyle w:val="Hyperlink"/>
            <w:u w:val="none"/>
          </w:rPr>
          <w:t xml:space="preserve">local </w:t>
        </w:r>
        <w:r w:rsidR="002A3D02">
          <w:rPr>
            <w:rStyle w:val="Hyperlink"/>
            <w:u w:val="none"/>
          </w:rPr>
          <w:t xml:space="preserve">environment </w:t>
        </w:r>
        <w:r w:rsidR="001A6F84">
          <w:rPr>
            <w:rStyle w:val="Hyperlink"/>
            <w:u w:val="none"/>
          </w:rPr>
          <w:t xml:space="preserve">within which end users could run the application. The </w:t>
        </w:r>
      </w:ins>
      <w:ins w:id="128" w:author="Peter Schaefer" w:date="2020-03-20T11:22:00Z">
        <w:del w:id="129" w:author="Dante DiTommaso" w:date="2020-03-20T13:08:00Z">
          <w:r w:rsidR="008804BE" w:rsidDel="001A6F84">
            <w:rPr>
              <w:rStyle w:val="Hyperlink"/>
              <w:u w:val="none"/>
            </w:rPr>
            <w:delText xml:space="preserve">But the </w:delText>
          </w:r>
        </w:del>
        <w:r w:rsidR="008804BE">
          <w:rPr>
            <w:rStyle w:val="Hyperlink"/>
            <w:u w:val="none"/>
          </w:rPr>
          <w:t xml:space="preserve">biggest </w:t>
        </w:r>
      </w:ins>
      <w:ins w:id="130" w:author="Dante DiTommaso" w:date="2020-03-20T13:08:00Z">
        <w:r w:rsidR="001A6F84">
          <w:rPr>
            <w:rStyle w:val="Hyperlink"/>
            <w:u w:val="none"/>
          </w:rPr>
          <w:t>challe</w:t>
        </w:r>
      </w:ins>
      <w:ins w:id="131" w:author="Dante DiTommaso" w:date="2020-03-20T13:09:00Z">
        <w:r w:rsidR="001A6F84">
          <w:rPr>
            <w:rStyle w:val="Hyperlink"/>
            <w:u w:val="none"/>
          </w:rPr>
          <w:t>nge of this "platform" solution, over the scripting solution, is the greater development effort</w:t>
        </w:r>
      </w:ins>
      <w:ins w:id="132" w:author="Dante DiTommaso" w:date="2020-03-20T13:10:00Z">
        <w:r w:rsidR="001A6F84">
          <w:rPr>
            <w:rStyle w:val="Hyperlink"/>
            <w:u w:val="none"/>
          </w:rPr>
          <w:t xml:space="preserve">, which would require </w:t>
        </w:r>
        <w:r w:rsidR="008C2777">
          <w:rPr>
            <w:rStyle w:val="Hyperlink"/>
            <w:u w:val="none"/>
          </w:rPr>
          <w:t>more commitment from volunteers.</w:t>
        </w:r>
      </w:ins>
      <w:ins w:id="133" w:author="Peter Schaefer" w:date="2020-03-20T11:22:00Z">
        <w:del w:id="134" w:author="Dante DiTommaso" w:date="2020-03-20T13:10:00Z">
          <w:r w:rsidR="008804BE" w:rsidDel="008C2777">
            <w:rPr>
              <w:rStyle w:val="Hyperlink"/>
              <w:u w:val="none"/>
            </w:rPr>
            <w:delText xml:space="preserve">downside would be that </w:delText>
          </w:r>
        </w:del>
      </w:ins>
      <w:ins w:id="135" w:author="Peter Schaefer" w:date="2020-03-20T11:23:00Z">
        <w:del w:id="136" w:author="Dante DiTommaso" w:date="2020-03-20T13:10:00Z">
          <w:r w:rsidR="008804BE" w:rsidDel="008C2777">
            <w:rPr>
              <w:rStyle w:val="Hyperlink"/>
              <w:u w:val="none"/>
            </w:rPr>
            <w:delText xml:space="preserve">something like a ‘business plan’ needs to be developed how the environment is maintained and paid for. </w:delText>
          </w:r>
        </w:del>
      </w:ins>
    </w:p>
    <w:p w14:paraId="03B49F08" w14:textId="151F4359" w:rsidR="008804BE" w:rsidRPr="008804BE" w:rsidRDefault="008C2777" w:rsidP="008804BE">
      <w:pPr>
        <w:pStyle w:val="PaperBody"/>
        <w:rPr>
          <w:ins w:id="137" w:author="Peter Schaefer" w:date="2020-03-20T11:18:00Z"/>
        </w:rPr>
      </w:pPr>
      <w:ins w:id="138" w:author="Dante DiTommaso" w:date="2020-03-20T13:11:00Z">
        <w:r>
          <w:t xml:space="preserve">While considering options, the TDF team </w:t>
        </w:r>
      </w:ins>
      <w:ins w:id="139" w:author="Stroupe Cynthia" w:date="2020-04-10T08:07:00Z">
        <w:r w:rsidR="00EE0624">
          <w:t xml:space="preserve">will proceed </w:t>
        </w:r>
      </w:ins>
      <w:ins w:id="140" w:author="Dante DiTommaso" w:date="2020-03-20T13:11:00Z">
        <w:del w:id="141" w:author="Stroupe Cynthia" w:date="2020-04-10T08:07:00Z">
          <w:r w:rsidDel="00EE0624">
            <w:delText xml:space="preserve">proceed </w:delText>
          </w:r>
        </w:del>
        <w:r>
          <w:t xml:space="preserve">with development of SAS and R scripts based on </w:t>
        </w:r>
      </w:ins>
      <w:ins w:id="142" w:author="Dante DiTommaso" w:date="2020-03-20T13:12:00Z">
        <w:r>
          <w:t xml:space="preserve">the enhanced Trial Design Matrix workbook mentioned above. </w:t>
        </w:r>
      </w:ins>
      <w:ins w:id="143" w:author="Peter Schaefer" w:date="2020-03-20T11:19:00Z">
        <w:del w:id="144" w:author="Dante DiTommaso" w:date="2020-03-20T13:13:00Z">
          <w:r w:rsidR="008804BE" w:rsidDel="00153B37">
            <w:delText xml:space="preserve">At this point, there is no final decision how the TDF results will be delivered. </w:delText>
          </w:r>
        </w:del>
        <w:r w:rsidR="008804BE">
          <w:t xml:space="preserve">The project team </w:t>
        </w:r>
        <w:del w:id="145" w:author="Dante DiTommaso" w:date="2020-03-20T13:13:00Z">
          <w:r w:rsidR="008804BE" w:rsidDel="00153B37">
            <w:delText xml:space="preserve">is still looking </w:delText>
          </w:r>
        </w:del>
      </w:ins>
      <w:ins w:id="146" w:author="Dante DiTommaso" w:date="2020-03-20T13:13:00Z">
        <w:r w:rsidR="00153B37">
          <w:t xml:space="preserve">continues </w:t>
        </w:r>
      </w:ins>
      <w:ins w:id="147" w:author="Peter Schaefer" w:date="2020-03-20T11:19:00Z">
        <w:del w:id="148" w:author="Dante DiTommaso" w:date="2020-03-20T13:13:00Z">
          <w:r w:rsidR="008804BE" w:rsidDel="00153B37">
            <w:delText xml:space="preserve">for </w:delText>
          </w:r>
        </w:del>
      </w:ins>
      <w:ins w:id="149" w:author="Dante DiTommaso" w:date="2020-03-20T13:13:00Z">
        <w:r w:rsidR="00153B37">
          <w:t xml:space="preserve">to seek community </w:t>
        </w:r>
      </w:ins>
      <w:ins w:id="150" w:author="Peter Schaefer" w:date="2020-03-20T11:19:00Z">
        <w:del w:id="151" w:author="Dante DiTommaso" w:date="2020-03-20T13:13:00Z">
          <w:r w:rsidR="008804BE" w:rsidDel="00153B37">
            <w:delText xml:space="preserve">user </w:delText>
          </w:r>
        </w:del>
        <w:r w:rsidR="008804BE">
          <w:t xml:space="preserve">input and </w:t>
        </w:r>
      </w:ins>
      <w:ins w:id="152" w:author="Dante DiTommaso" w:date="2020-03-20T13:13:00Z">
        <w:r w:rsidR="00153B37">
          <w:t xml:space="preserve">to </w:t>
        </w:r>
      </w:ins>
      <w:ins w:id="153" w:author="Peter Schaefer" w:date="2020-03-20T11:19:00Z">
        <w:del w:id="154" w:author="Dante DiTommaso" w:date="2020-03-20T13:13:00Z">
          <w:r w:rsidR="008804BE" w:rsidDel="00153B37">
            <w:delText xml:space="preserve">is </w:delText>
          </w:r>
        </w:del>
        <w:r w:rsidR="008804BE">
          <w:t>ev</w:t>
        </w:r>
      </w:ins>
      <w:ins w:id="155" w:author="Peter Schaefer" w:date="2020-03-20T11:20:00Z">
        <w:r w:rsidR="008804BE">
          <w:t>aluat</w:t>
        </w:r>
      </w:ins>
      <w:ins w:id="156" w:author="Dante DiTommaso" w:date="2020-03-20T13:13:00Z">
        <w:r w:rsidR="00153B37">
          <w:t>e</w:t>
        </w:r>
      </w:ins>
      <w:ins w:id="157" w:author="Peter Schaefer" w:date="2020-03-20T11:20:00Z">
        <w:del w:id="158" w:author="Dante DiTommaso" w:date="2020-03-20T13:13:00Z">
          <w:r w:rsidR="008804BE" w:rsidDel="00153B37">
            <w:delText>ing</w:delText>
          </w:r>
        </w:del>
        <w:r w:rsidR="008804BE">
          <w:t xml:space="preserve"> options. </w:t>
        </w:r>
      </w:ins>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lastRenderedPageBreak/>
        <w:t xml:space="preserve">Within-variable credibility, for example, credible hemoglobin results for a </w:t>
      </w:r>
      <w:proofErr w:type="gramStart"/>
      <w:r>
        <w:rPr>
          <w:rFonts w:cs="Arial"/>
        </w:rPr>
        <w:t>particular study</w:t>
      </w:r>
      <w:proofErr w:type="gramEnd"/>
      <w:r>
        <w:rPr>
          <w:rFonts w:cs="Arial"/>
        </w:rPr>
        <w:t xml:space="preserve">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xml:space="preserve">. Working from a solid starting point, developers can enhance a TDF database with the </w:t>
      </w:r>
      <w:proofErr w:type="gramStart"/>
      <w:r>
        <w:rPr>
          <w:rFonts w:cs="Arial"/>
        </w:rPr>
        <w:t>particular nuances</w:t>
      </w:r>
      <w:proofErr w:type="gramEnd"/>
      <w:r>
        <w:rPr>
          <w:rFonts w:cs="Arial"/>
        </w:rPr>
        <w:t xml:space="preserve">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CCA9C0F" w14:textId="03B46A46" w:rsidR="006F0A2E" w:rsidRPr="006F0A2E" w:rsidDel="00153B37" w:rsidRDefault="006F0A2E" w:rsidP="006F0A2E">
      <w:pPr>
        <w:pStyle w:val="Heading1"/>
        <w:rPr>
          <w:del w:id="159" w:author="Dante DiTommaso" w:date="2020-03-20T13:12:00Z"/>
          <w:i/>
          <w:iCs/>
        </w:rPr>
      </w:pPr>
      <w:del w:id="160" w:author="Dante DiTommaso" w:date="2020-03-20T13:12:00Z">
        <w:r w:rsidRPr="006F0A2E" w:rsidDel="00153B37">
          <w:rPr>
            <w:i/>
            <w:iCs/>
          </w:rPr>
          <w:delText>TDF and Beyond</w:delText>
        </w:r>
      </w:del>
    </w:p>
    <w:p w14:paraId="6C94697E" w14:textId="164EACD1" w:rsidR="006F0A2E" w:rsidRPr="006F0A2E" w:rsidDel="00153B37" w:rsidRDefault="006F0A2E" w:rsidP="006F0A2E">
      <w:pPr>
        <w:pStyle w:val="PaperBody"/>
        <w:rPr>
          <w:del w:id="161" w:author="Dante DiTommaso" w:date="2020-03-20T13:12:00Z"/>
          <w:i/>
          <w:iCs/>
        </w:rPr>
      </w:pPr>
      <w:del w:id="162" w:author="Dante DiTommaso" w:date="2020-03-20T13:12:00Z">
        <w:r w:rsidDel="00153B37">
          <w:rPr>
            <w:i/>
            <w:iCs/>
          </w:rPr>
          <w:delText>We could add a brief section that mentions other groups and our collaborative efforts. Check with SEND, and Eileen (GSK).</w:delText>
        </w:r>
      </w:del>
    </w:p>
    <w:p w14:paraId="55C264BC" w14:textId="596B8F6F" w:rsidR="0030406D" w:rsidRPr="009C1EE5" w:rsidRDefault="0030406D" w:rsidP="00BF3FAC">
      <w:pPr>
        <w:pStyle w:val="Heading1"/>
      </w:pPr>
      <w:bookmarkStart w:id="163" w:name="_Toc272756045"/>
      <w:r w:rsidRPr="009C1EE5">
        <w:t>C</w:t>
      </w:r>
      <w:r w:rsidR="005C2A9F" w:rsidRPr="009C1EE5">
        <w:t>onclusion</w:t>
      </w:r>
      <w:bookmarkEnd w:id="163"/>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498FD3C3"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4B1CD1">
        <w:t>achievement</w:t>
      </w:r>
      <w:r>
        <w:t xml:space="preserve">. Several groups </w:t>
      </w:r>
      <w:commentRangeStart w:id="164"/>
      <w:r>
        <w:t xml:space="preserve">such as PhUSE projects </w:t>
      </w:r>
      <w:commentRangeEnd w:id="164"/>
      <w:r w:rsidR="002B0927">
        <w:rPr>
          <w:rStyle w:val="CommentReference"/>
          <w:rFonts w:ascii="Tahoma" w:hAnsi="Tahoma"/>
        </w:rPr>
        <w:commentReference w:id="164"/>
      </w:r>
      <w:r>
        <w:t xml:space="preserve">are working to deliver such a platform. We will progress according to </w:t>
      </w:r>
      <w:del w:id="165" w:author="Stroupe Cynthia" w:date="2020-04-10T08:34:00Z">
        <w:r w:rsidDel="00D45CC0">
          <w:delText>plan, and</w:delText>
        </w:r>
      </w:del>
      <w:ins w:id="166" w:author="Stroupe Cynthia" w:date="2020-04-10T08:34:00Z">
        <w:r w:rsidR="00D45CC0">
          <w:t>plan and</w:t>
        </w:r>
      </w:ins>
      <w:bookmarkStart w:id="167" w:name="_GoBack"/>
      <w:bookmarkEnd w:id="167"/>
      <w:r>
        <w:t xml:space="preserve"> would welcome your contributions</w:t>
      </w:r>
      <w:r w:rsidR="004B1CD1">
        <w:t xml:space="preserve"> to achieve our objectives</w:t>
      </w:r>
      <w:r>
        <w:t>.</w:t>
      </w:r>
    </w:p>
    <w:p w14:paraId="09A7413D" w14:textId="054F45C5" w:rsidR="0030406D" w:rsidRPr="009C1EE5" w:rsidRDefault="0030406D" w:rsidP="00BF3FAC">
      <w:pPr>
        <w:pStyle w:val="Heading1"/>
      </w:pPr>
      <w:bookmarkStart w:id="168" w:name="_Toc272756046"/>
      <w:r w:rsidRPr="009C1EE5">
        <w:t>References</w:t>
      </w:r>
      <w:bookmarkEnd w:id="168"/>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8" w:history="1">
        <w:r w:rsidR="005B5DD6" w:rsidRPr="00BF0C87">
          <w:rPr>
            <w:rStyle w:val="Hyperlink"/>
            <w:iCs/>
          </w:rPr>
          <w:t>https://www.cdisc.org/sdtmadam-pilot-project</w:t>
        </w:r>
      </w:hyperlink>
      <w:r w:rsidR="005B5DD6">
        <w:rPr>
          <w:iCs/>
        </w:rPr>
        <w:t>.</w:t>
      </w:r>
    </w:p>
    <w:p w14:paraId="42F49EE4" w14:textId="0545866F" w:rsidR="005B5DD6" w:rsidRPr="005B5DD6" w:rsidRDefault="005B5DD6" w:rsidP="005B5DD6">
      <w:pPr>
        <w:pStyle w:val="PaperBody"/>
      </w:pPr>
      <w:r w:rsidRPr="005B5DD6">
        <w:t xml:space="preserve">CDISC </w:t>
      </w:r>
      <w:r>
        <w:t xml:space="preserve">Glossary. 2019. Accessed March 15, 2020. </w:t>
      </w:r>
      <w:hyperlink r:id="rId19" w:history="1">
        <w:r w:rsidRPr="00BF0C87">
          <w:rPr>
            <w:rStyle w:val="Hyperlink"/>
          </w:rPr>
          <w:t>https://www.cdisc.org/standards/glossary</w:t>
        </w:r>
      </w:hyperlink>
      <w:r>
        <w:t>.</w:t>
      </w:r>
    </w:p>
    <w:p w14:paraId="7839A3BB" w14:textId="1064B839" w:rsidR="0030406D" w:rsidRPr="009C1EE5" w:rsidRDefault="0030406D" w:rsidP="00BF3FAC">
      <w:pPr>
        <w:pStyle w:val="Heading1"/>
      </w:pPr>
      <w:bookmarkStart w:id="169" w:name="_Toc272756047"/>
      <w:r w:rsidRPr="009C1EE5">
        <w:t>A</w:t>
      </w:r>
      <w:r w:rsidR="005C2A9F" w:rsidRPr="009C1EE5">
        <w:t>cknowledgments</w:t>
      </w:r>
      <w:bookmarkEnd w:id="169"/>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w:t>
      </w:r>
      <w:proofErr w:type="gramStart"/>
      <w:r w:rsidRPr="001D354D">
        <w:t>efforts, and</w:t>
      </w:r>
      <w:proofErr w:type="gramEnd"/>
      <w:r w:rsidRPr="001D354D">
        <w:t xml:space="preserve"> be a part of delivering these capabilities to our industry.</w:t>
      </w:r>
    </w:p>
    <w:p w14:paraId="06F5DDDA" w14:textId="5E452C8D" w:rsidR="00F23349" w:rsidRPr="009C1EE5" w:rsidRDefault="00F23349" w:rsidP="00BF3FAC">
      <w:pPr>
        <w:pStyle w:val="Heading1"/>
      </w:pPr>
      <w:bookmarkStart w:id="170" w:name="_Toc272756048"/>
      <w:r w:rsidRPr="009C1EE5">
        <w:t>Recommended Reading</w:t>
      </w:r>
      <w:bookmarkEnd w:id="170"/>
    </w:p>
    <w:p w14:paraId="162D1A03" w14:textId="2395DF7F" w:rsidR="005E7B73" w:rsidRPr="002053FF" w:rsidRDefault="001D354D" w:rsidP="009A7C34">
      <w:pPr>
        <w:pStyle w:val="ListBullet"/>
        <w:rPr>
          <w:i/>
        </w:rPr>
      </w:pPr>
      <w:r>
        <w:rPr>
          <w:i/>
        </w:rPr>
        <w:t xml:space="preserve">PhUSE Working Groups – Volunteers driving industry advances: </w:t>
      </w:r>
      <w:hyperlink r:id="rId20"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21"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171" w:name="_Toc272756049"/>
      <w:r w:rsidRPr="009C1EE5">
        <w:t>Contact Information</w:t>
      </w:r>
      <w:bookmarkEnd w:id="171"/>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A7641B" w:rsidRDefault="001D354D">
      <w:pPr>
        <w:pStyle w:val="AddressBlock"/>
        <w:rPr>
          <w:rFonts w:cs="Arial"/>
        </w:rPr>
      </w:pPr>
      <w:r w:rsidRPr="00A7641B">
        <w:rPr>
          <w:rFonts w:cs="Arial"/>
        </w:rPr>
        <w:lastRenderedPageBreak/>
        <w:t>Dante Di Tommaso</w:t>
      </w:r>
    </w:p>
    <w:p w14:paraId="0B98A6B3" w14:textId="465344CF" w:rsidR="0030406D" w:rsidRPr="00A7641B" w:rsidRDefault="001D354D">
      <w:pPr>
        <w:pStyle w:val="AddressBlock"/>
        <w:rPr>
          <w:rFonts w:cs="Arial"/>
        </w:rPr>
      </w:pPr>
      <w:r w:rsidRPr="00A7641B">
        <w:rPr>
          <w:rFonts w:cs="Arial"/>
        </w:rPr>
        <w:t>dantegd@gmail.com</w:t>
      </w:r>
    </w:p>
    <w:p w14:paraId="1638A8FB" w14:textId="1CE9A9F1" w:rsidR="0030406D" w:rsidRPr="00A7641B" w:rsidRDefault="0026642D">
      <w:pPr>
        <w:pStyle w:val="AddressBlock"/>
        <w:rPr>
          <w:rFonts w:cs="Arial"/>
        </w:rPr>
      </w:pPr>
      <w:hyperlink r:id="rId22" w:history="1">
        <w:r w:rsidR="001D354D" w:rsidRPr="00A7641B">
          <w:rPr>
            <w:rStyle w:val="Hyperlink"/>
            <w:rFonts w:cs="Arial"/>
          </w:rPr>
          <w:t>https://www.phusewiki.org/wiki/index.php?title=WG5_Project_09</w:t>
        </w:r>
      </w:hyperlink>
      <w:r w:rsidR="001D354D" w:rsidRPr="00A7641B">
        <w:rPr>
          <w:rFonts w:cs="Arial"/>
        </w:rPr>
        <w:t xml:space="preserve"> </w:t>
      </w:r>
    </w:p>
    <w:p w14:paraId="16B775CF" w14:textId="77777777" w:rsidR="00895254" w:rsidRPr="00A7641B"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3"/>
      <w:footerReference w:type="default" r:id="rId24"/>
      <w:footerReference w:type="first" r:id="rId25"/>
      <w:endnotePr>
        <w:numFmt w:val="decimal"/>
      </w:endnotePr>
      <w:type w:val="continuous"/>
      <w:pgSz w:w="12240" w:h="15840" w:code="1"/>
      <w:pgMar w:top="1440" w:right="1440" w:bottom="1440" w:left="1440" w:header="720" w:footer="720" w:gutter="0"/>
      <w:cols w:space="720"/>
      <w:titlePg/>
      <w:docGrid w:linePitch="2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4" w:author="Stroupe Cynthia" w:date="2020-04-10T08:33:00Z" w:initials="SC">
    <w:p w14:paraId="145F3417" w14:textId="6B90B985" w:rsidR="002B0927" w:rsidRDefault="002B0927">
      <w:pPr>
        <w:pStyle w:val="CommentText"/>
      </w:pPr>
      <w:r>
        <w:rPr>
          <w:rStyle w:val="CommentReference"/>
        </w:rPr>
        <w:annotationRef/>
      </w:r>
      <w:r>
        <w:t xml:space="preserve">what </w:t>
      </w:r>
      <w:proofErr w:type="spellStart"/>
      <w:r>
        <w:t>phuse</w:t>
      </w:r>
      <w:proofErr w:type="spellEnd"/>
      <w:r>
        <w:t xml:space="preserve"> project?  It seems like something is missing…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5F34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5F3417" w16cid:durableId="223AAD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8C2F4" w14:textId="77777777" w:rsidR="00CF2FBC" w:rsidRDefault="00CF2FBC">
      <w:r>
        <w:separator/>
      </w:r>
    </w:p>
  </w:endnote>
  <w:endnote w:type="continuationSeparator" w:id="0">
    <w:p w14:paraId="25E3652B" w14:textId="77777777" w:rsidR="00CF2FBC" w:rsidRDefault="00CF2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D3F7E671-1052-44FA-8125-DC7AFEB7146A}"/>
  </w:font>
  <w:font w:name="Helvetica">
    <w:panose1 w:val="020B0604020202020204"/>
    <w:charset w:val="00"/>
    <w:family w:val="swiss"/>
    <w:pitch w:val="variable"/>
    <w:sig w:usb0="E0002EFF" w:usb1="C000785B" w:usb2="00000009" w:usb3="00000000" w:csb0="000001FF" w:csb1="00000000"/>
    <w:embedRegular r:id="rId2" w:fontKey="{81139FD6-1C89-4046-91D7-567B09EC756D}"/>
    <w:embedBold r:id="rId3" w:fontKey="{EE4F5F2D-8A54-45A8-BC60-3C6141CAF153}"/>
  </w:font>
  <w:font w:name="Tahoma">
    <w:panose1 w:val="020B0604030504040204"/>
    <w:charset w:val="00"/>
    <w:family w:val="swiss"/>
    <w:pitch w:val="variable"/>
    <w:sig w:usb0="E1002EFF" w:usb1="C000605B" w:usb2="00000029" w:usb3="00000000" w:csb0="000101FF" w:csb1="00000000"/>
    <w:embedRegular r:id="rId4" w:fontKey="{92F360DE-903A-4FB8-84F7-D76E491AF340}"/>
    <w:embedBold r:id="rId5" w:fontKey="{A2D81FC0-925B-463B-8205-6F696B5604DE}"/>
  </w:font>
  <w:font w:name="Book Antiqua">
    <w:panose1 w:val="02040602050305030304"/>
    <w:charset w:val="00"/>
    <w:family w:val="roman"/>
    <w:pitch w:val="variable"/>
    <w:sig w:usb0="00000287" w:usb1="00000000" w:usb2="00000000" w:usb3="00000000" w:csb0="0000009F" w:csb1="00000000"/>
    <w:embedRegular r:id="rId6" w:fontKey="{F85F8DBC-F1BC-461C-9759-0B997BF540F8}"/>
  </w:font>
  <w:font w:name="Cambria">
    <w:panose1 w:val="02040503050406030204"/>
    <w:charset w:val="00"/>
    <w:family w:val="roman"/>
    <w:pitch w:val="variable"/>
    <w:sig w:usb0="E00006FF" w:usb1="420024FF" w:usb2="02000000" w:usb3="00000000" w:csb0="0000019F" w:csb1="00000000"/>
    <w:embedRegular r:id="rId7" w:fontKey="{E9E98274-A51B-49D5-8132-193941A4465C}"/>
    <w:embedBold r:id="rId8" w:fontKey="{8E7DF501-26B2-4D43-AE72-08200123425A}"/>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embedRegular r:id="rId9" w:fontKey="{EB7A4A53-BA5B-45F4-96F6-6428571F61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D4922" w14:textId="77777777" w:rsidR="00CF2FBC" w:rsidRDefault="00CF2FBC">
      <w:r>
        <w:separator/>
      </w:r>
    </w:p>
  </w:footnote>
  <w:footnote w:type="continuationSeparator" w:id="0">
    <w:p w14:paraId="3655428A" w14:textId="77777777" w:rsidR="00CF2FBC" w:rsidRDefault="00CF2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te DiTommaso">
    <w15:presenceInfo w15:providerId="AD" w15:userId="S-1-5-21-603153088-540701347-924725345-8541"/>
  </w15:person>
  <w15:person w15:author="Peter Schaefer">
    <w15:presenceInfo w15:providerId="Windows Live" w15:userId="1452aa7145fe3150"/>
  </w15:person>
  <w15:person w15:author="Stroupe Cynthia">
    <w15:presenceInfo w15:providerId="None" w15:userId="Stroupe Cynth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6857"/>
    <w:rsid w:val="00097B8E"/>
    <w:rsid w:val="000A07DD"/>
    <w:rsid w:val="000A39C5"/>
    <w:rsid w:val="000B3956"/>
    <w:rsid w:val="000B6125"/>
    <w:rsid w:val="000B7A67"/>
    <w:rsid w:val="000C0E54"/>
    <w:rsid w:val="000C1842"/>
    <w:rsid w:val="000C45FF"/>
    <w:rsid w:val="000D65D4"/>
    <w:rsid w:val="000E1ADD"/>
    <w:rsid w:val="000E411A"/>
    <w:rsid w:val="000E5C3B"/>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C5EC6"/>
    <w:rsid w:val="001C61DE"/>
    <w:rsid w:val="001D14DE"/>
    <w:rsid w:val="001D2046"/>
    <w:rsid w:val="001D354D"/>
    <w:rsid w:val="001D7C35"/>
    <w:rsid w:val="001E3998"/>
    <w:rsid w:val="001E4D2A"/>
    <w:rsid w:val="00202EFC"/>
    <w:rsid w:val="002053FF"/>
    <w:rsid w:val="00205ED9"/>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0927"/>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13113"/>
    <w:rsid w:val="00414889"/>
    <w:rsid w:val="004148C0"/>
    <w:rsid w:val="004159E7"/>
    <w:rsid w:val="00417FBF"/>
    <w:rsid w:val="004275AE"/>
    <w:rsid w:val="00432E20"/>
    <w:rsid w:val="0044378C"/>
    <w:rsid w:val="00461C14"/>
    <w:rsid w:val="00463065"/>
    <w:rsid w:val="00463BA3"/>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E2A41"/>
    <w:rsid w:val="005E610E"/>
    <w:rsid w:val="005E7B73"/>
    <w:rsid w:val="005F3235"/>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76EB"/>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52C3E"/>
    <w:rsid w:val="00957B3C"/>
    <w:rsid w:val="00963130"/>
    <w:rsid w:val="009719E3"/>
    <w:rsid w:val="00975154"/>
    <w:rsid w:val="009836E1"/>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5CC0"/>
    <w:rsid w:val="00D473C3"/>
    <w:rsid w:val="00D4792C"/>
    <w:rsid w:val="00D525F7"/>
    <w:rsid w:val="00D56055"/>
    <w:rsid w:val="00D61D89"/>
    <w:rsid w:val="00D67317"/>
    <w:rsid w:val="00D67E6D"/>
    <w:rsid w:val="00D70048"/>
    <w:rsid w:val="00D73E5B"/>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0624"/>
    <w:rsid w:val="00EE13E8"/>
    <w:rsid w:val="00EE27DB"/>
    <w:rsid w:val="00EE44C7"/>
    <w:rsid w:val="00EE6AD0"/>
    <w:rsid w:val="00EF32E9"/>
    <w:rsid w:val="00EF7C84"/>
    <w:rsid w:val="00F15808"/>
    <w:rsid w:val="00F201E9"/>
    <w:rsid w:val="00F23349"/>
    <w:rsid w:val="00F256B7"/>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huse.eu/phuse-references" TargetMode="External"/><Relationship Id="rId18" Type="http://schemas.openxmlformats.org/officeDocument/2006/relationships/hyperlink" Target="https://www.cdisc.org/sdtmadam-pilot-project"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https://www.phusewiki.org/wiki/index.php?title=Standard_Analyses_%26_Code_Sharing" TargetMode="External"/><Relationship Id="rId7" Type="http://schemas.openxmlformats.org/officeDocument/2006/relationships/settings" Target="settings.xml"/><Relationship Id="rId12" Type="http://schemas.openxmlformats.org/officeDocument/2006/relationships/hyperlink" Target="https://github.com/phuse-org/TestDataFactory/tree/master/Updated" TargetMode="External"/><Relationship Id="rId17" Type="http://schemas.microsoft.com/office/2016/09/relationships/commentsIds" Target="commentsIds.xml"/><Relationship Id="rId25" Type="http://schemas.openxmlformats.org/officeDocument/2006/relationships/footer" Target="footer2.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s://www.phusewiki.org/wiki/index.php?title=Genera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husewiki.org/wiki/index.php?title=Standard_Analyses_%26_Code_Sharing" TargetMode="External"/><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https://www.cdisc.org/standards/glossa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yperlink" Target="https://www.phusewiki.org/wiki/index.php?title=WG5_Project_09" TargetMode="External"/><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3655E034392CF4ABAADE0966397A23A" ma:contentTypeVersion="12" ma:contentTypeDescription="Create a new document." ma:contentTypeScope="" ma:versionID="86ecdec1eb9ef5cfcc84a7e6ab89b0c5">
  <xsd:schema xmlns:xsd="http://www.w3.org/2001/XMLSchema" xmlns:xs="http://www.w3.org/2001/XMLSchema" xmlns:p="http://schemas.microsoft.com/office/2006/metadata/properties" xmlns:ns3="d0ed8585-8579-4a59-9f8a-f28f4fecfd49" xmlns:ns4="82662434-2ae6-4848-ae93-7a26eff71654" targetNamespace="http://schemas.microsoft.com/office/2006/metadata/properties" ma:root="true" ma:fieldsID="67d3f2406314056c0198c164c4172281" ns3:_="" ns4:_="">
    <xsd:import namespace="d0ed8585-8579-4a59-9f8a-f28f4fecfd49"/>
    <xsd:import namespace="82662434-2ae6-4848-ae93-7a26eff716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d8585-8579-4a59-9f8a-f28f4fecfd4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662434-2ae6-4848-ae93-7a26eff716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5F3211-0EB7-461F-A96A-055DD8020033}">
  <ds:schemaRefs>
    <ds:schemaRef ds:uri="d0ed8585-8579-4a59-9f8a-f28f4fecfd49"/>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82662434-2ae6-4848-ae93-7a26eff71654"/>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0DE69D8A-A2BE-4F8F-AAD9-07B96AE9D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d8585-8579-4a59-9f8a-f28f4fecfd49"/>
    <ds:schemaRef ds:uri="82662434-2ae6-4848-ae93-7a26eff71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A12F9C6-889B-47EF-A47F-D14DAC428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2</TotalTime>
  <Pages>5</Pages>
  <Words>1518</Words>
  <Characters>10771</Characters>
  <Application>Microsoft Office Word</Application>
  <DocSecurity>0</DocSecurity>
  <Lines>89</Lines>
  <Paragraphs>24</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12265</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Stroupe Cynthia</cp:lastModifiedBy>
  <cp:revision>2</cp:revision>
  <cp:lastPrinted>2014-08-01T19:07:00Z</cp:lastPrinted>
  <dcterms:created xsi:type="dcterms:W3CDTF">2020-04-10T12:36:00Z</dcterms:created>
  <dcterms:modified xsi:type="dcterms:W3CDTF">2020-04-10T12:36:00Z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0x010100A3655E034392CF4ABAADE0966397A23A</vt:lpwstr>
  </property>
</Properties>
</file>