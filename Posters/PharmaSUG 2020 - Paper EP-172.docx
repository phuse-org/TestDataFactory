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ABA8B" w14:textId="459613D9" w:rsidR="0030406D" w:rsidRDefault="001A0D72" w:rsidP="00D053C8">
      <w:pPr>
        <w:pStyle w:val="PaperNumber"/>
        <w:keepNext/>
      </w:pPr>
      <w:r>
        <w:t xml:space="preserve">PharmaSUG </w:t>
      </w:r>
      <w:r w:rsidR="00BA236C">
        <w:t>2020</w:t>
      </w:r>
      <w:r w:rsidR="00525530">
        <w:t xml:space="preserve"> - </w:t>
      </w:r>
      <w:r w:rsidR="0030406D" w:rsidRPr="0030406D">
        <w:t xml:space="preserve">Paper </w:t>
      </w:r>
      <w:r w:rsidR="00387F0A">
        <w:t>EP-172</w:t>
      </w:r>
    </w:p>
    <w:p w14:paraId="1A535B89" w14:textId="03FF82F7" w:rsidR="0030406D" w:rsidRPr="00D90770" w:rsidRDefault="00387F0A" w:rsidP="00FE19C7">
      <w:pPr>
        <w:pStyle w:val="PaperTitle"/>
      </w:pPr>
      <w:r w:rsidRPr="00387F0A">
        <w:t xml:space="preserve">TDF – Overview and Status of the Test Data Factory Project, </w:t>
      </w:r>
      <w:r>
        <w:t xml:space="preserve">PhUSE </w:t>
      </w:r>
      <w:r w:rsidRPr="00387F0A">
        <w:t>Standard Analyses &amp; Code Sharing Working Group</w:t>
      </w:r>
    </w:p>
    <w:p w14:paraId="3A3890E7" w14:textId="673751D4" w:rsidR="00D25074" w:rsidRDefault="00D25074" w:rsidP="00D25074">
      <w:pPr>
        <w:pStyle w:val="StylePaperAuthorArial"/>
        <w:spacing w:after="0"/>
      </w:pPr>
      <w:r>
        <w:t>Nancy Brucken, CSG Inc;</w:t>
      </w:r>
    </w:p>
    <w:p w14:paraId="45B29190" w14:textId="504B2255" w:rsidR="00D25074" w:rsidRDefault="00D25074" w:rsidP="00D25074">
      <w:pPr>
        <w:pStyle w:val="StylePaperAuthorArial"/>
        <w:spacing w:after="0"/>
      </w:pPr>
      <w:r>
        <w:t>Peter Schaefer, VCA-Plus;</w:t>
      </w:r>
    </w:p>
    <w:p w14:paraId="271BC7D5" w14:textId="226AA206" w:rsidR="00D25074" w:rsidRDefault="00D25074" w:rsidP="00D25074">
      <w:pPr>
        <w:pStyle w:val="StylePaperAuthorArial"/>
        <w:spacing w:after="0"/>
      </w:pPr>
      <w:r>
        <w:t>Jessica Dai, Vertex;</w:t>
      </w:r>
    </w:p>
    <w:p w14:paraId="72454A11" w14:textId="6FD68BC8" w:rsidR="00D25074" w:rsidRDefault="00D25074" w:rsidP="00D25074">
      <w:pPr>
        <w:pStyle w:val="StylePaperAuthorArial"/>
        <w:spacing w:after="0"/>
      </w:pPr>
      <w:r>
        <w:t>Cynthia Stroupe, UCB;</w:t>
      </w:r>
    </w:p>
    <w:p w14:paraId="6FCE0F04" w14:textId="741283DB" w:rsidR="00D25074" w:rsidRDefault="00D25074" w:rsidP="00D25074">
      <w:pPr>
        <w:pStyle w:val="StylePaperAuthorArial"/>
        <w:spacing w:after="0"/>
      </w:pPr>
      <w:r>
        <w:t>Dante Di Tommaso</w:t>
      </w:r>
    </w:p>
    <w:p w14:paraId="71B98556" w14:textId="792CE2A9" w:rsidR="0030406D" w:rsidRDefault="0030406D" w:rsidP="00BF3FAC">
      <w:pPr>
        <w:pStyle w:val="Heading1"/>
      </w:pPr>
      <w:bookmarkStart w:id="0" w:name="_Toc272756037"/>
      <w:r w:rsidRPr="00BF3FAC">
        <w:t>A</w:t>
      </w:r>
      <w:r w:rsidR="00A03F21" w:rsidRPr="00BF3FAC">
        <w:t>bstract</w:t>
      </w:r>
      <w:bookmarkEnd w:id="0"/>
    </w:p>
    <w:p w14:paraId="6F455EF2" w14:textId="75F9486B" w:rsidR="001D354D" w:rsidRDefault="001D354D" w:rsidP="001D354D">
      <w:pPr>
        <w:pStyle w:val="PaperBody"/>
      </w:pPr>
      <w:r>
        <w:t xml:space="preserve">Test Data Factory is one of </w:t>
      </w:r>
      <w:r w:rsidR="00D25074">
        <w:t>seven</w:t>
      </w:r>
      <w:r>
        <w:t xml:space="preserve"> projects within </w:t>
      </w:r>
      <w:hyperlink r:id="rId11" w:history="1">
        <w:proofErr w:type="spellStart"/>
        <w:r w:rsidRPr="00636D21">
          <w:rPr>
            <w:rStyle w:val="Hyperlink"/>
          </w:rPr>
          <w:t>PhUSE’s</w:t>
        </w:r>
        <w:proofErr w:type="spellEnd"/>
        <w:r w:rsidRPr="00636D21">
          <w:rPr>
            <w:rStyle w:val="Hyperlink"/>
          </w:rPr>
          <w:t xml:space="preserve"> Standard Analyses and Code Sharing Working Group</w:t>
        </w:r>
      </w:hyperlink>
      <w:r w:rsidR="002E33B1">
        <w:rPr>
          <w:rStyle w:val="Hyperlink"/>
          <w:u w:val="none"/>
        </w:rPr>
        <w:t xml:space="preserve"> (SACS)</w:t>
      </w:r>
      <w:r>
        <w:t>. Suitable test data are an essential part of software development and testing. The objective of the TDF project is to provide</w:t>
      </w:r>
      <w:r w:rsidR="009D3E54">
        <w:t xml:space="preserve"> up-to-date,</w:t>
      </w:r>
      <w:r>
        <w:t xml:space="preserve"> CDISC-compliant data sets to empower statistical programmers and software developers. </w:t>
      </w:r>
      <w:r w:rsidR="000F0ADC">
        <w:t>Users, primarily software developers,</w:t>
      </w:r>
      <w:r>
        <w:t xml:space="preserve"> should be able to customize fundamental aspects of test databases.</w:t>
      </w:r>
    </w:p>
    <w:p w14:paraId="152AF2E4" w14:textId="472B666B" w:rsidR="0030406D" w:rsidRPr="009C1EE5" w:rsidRDefault="0030406D" w:rsidP="00BF3FAC">
      <w:pPr>
        <w:pStyle w:val="Heading1"/>
      </w:pPr>
      <w:bookmarkStart w:id="1" w:name="_Toc272756038"/>
      <w:r w:rsidRPr="009C1EE5">
        <w:t>I</w:t>
      </w:r>
      <w:r w:rsidR="00A03F21" w:rsidRPr="009C1EE5">
        <w:t>ntroduction</w:t>
      </w:r>
      <w:bookmarkEnd w:id="1"/>
    </w:p>
    <w:p w14:paraId="37449F3D" w14:textId="40B7F23E" w:rsidR="001D354D" w:rsidRDefault="006267BD" w:rsidP="001D354D">
      <w:pPr>
        <w:pStyle w:val="PaperBody"/>
      </w:pPr>
      <w:r>
        <w:t>T</w:t>
      </w:r>
      <w:r w:rsidR="001D354D">
        <w:t xml:space="preserve">he TDF project team </w:t>
      </w:r>
      <w:r>
        <w:t xml:space="preserve">previously updated </w:t>
      </w:r>
      <w:r w:rsidR="001D354D">
        <w:t xml:space="preserve">data packages based on </w:t>
      </w:r>
      <w:r w:rsidR="005563FD" w:rsidRPr="005563FD">
        <w:t>Study Data Tabulation Model</w:t>
      </w:r>
      <w:r w:rsidR="005563FD">
        <w:t xml:space="preserve"> (</w:t>
      </w:r>
      <w:r w:rsidR="001D354D">
        <w:t>SDTM</w:t>
      </w:r>
      <w:r w:rsidR="005563FD">
        <w:t>)</w:t>
      </w:r>
      <w:r w:rsidR="001D354D">
        <w:t xml:space="preserve"> and </w:t>
      </w:r>
      <w:r w:rsidR="005563FD" w:rsidRPr="005563FD">
        <w:t>Analysis Data Model</w:t>
      </w:r>
      <w:r w:rsidR="005563FD">
        <w:t xml:space="preserve"> (</w:t>
      </w:r>
      <w:r w:rsidR="001D354D">
        <w:t>ADaM</w:t>
      </w:r>
      <w:r w:rsidR="005563FD">
        <w:t>)</w:t>
      </w:r>
      <w:r w:rsidR="001D354D">
        <w:t xml:space="preserve"> data</w:t>
      </w:r>
      <w:r w:rsidR="009A27C4">
        <w:t>bases,</w:t>
      </w:r>
      <w:r w:rsidR="001D354D">
        <w:t xml:space="preserve"> </w:t>
      </w:r>
      <w:r w:rsidR="009A27C4">
        <w:t xml:space="preserve">and including </w:t>
      </w:r>
      <w:r w:rsidR="009A27C4" w:rsidRPr="009A27C4">
        <w:t>Case Report Tabulation Data Definition Specification</w:t>
      </w:r>
      <w:r w:rsidR="009A27C4">
        <w:t xml:space="preserve"> (CRT-DDS, define.xml) documentation, </w:t>
      </w:r>
      <w:r>
        <w:t xml:space="preserve">originally </w:t>
      </w:r>
      <w:r w:rsidR="001D354D">
        <w:t xml:space="preserve">published </w:t>
      </w:r>
      <w:r>
        <w:t xml:space="preserve">for </w:t>
      </w:r>
      <w:r w:rsidR="001D354D">
        <w:t xml:space="preserve">a CDISC </w:t>
      </w:r>
      <w:r>
        <w:t>P</w:t>
      </w:r>
      <w:r w:rsidR="001D354D">
        <w:t>ilot</w:t>
      </w:r>
      <w:r>
        <w:t xml:space="preserve"> Project</w:t>
      </w:r>
      <w:r w:rsidR="001D354D">
        <w:t xml:space="preserve">. Now the TDF team have begun to implement SAS and R code </w:t>
      </w:r>
      <w:r w:rsidR="00636D21">
        <w:t>to</w:t>
      </w:r>
      <w:r w:rsidR="001D354D">
        <w:t xml:space="preserve"> simulate clinical trial database</w:t>
      </w:r>
      <w:r w:rsidR="00636D21">
        <w:t>s</w:t>
      </w:r>
      <w:r w:rsidR="001D354D">
        <w:t xml:space="preserve"> based on user configuration.</w:t>
      </w:r>
    </w:p>
    <w:p w14:paraId="5E9DA8CC" w14:textId="77777777" w:rsidR="001D354D" w:rsidRPr="00592F24" w:rsidRDefault="001D354D" w:rsidP="001D354D">
      <w:pPr>
        <w:pStyle w:val="PaperBody"/>
      </w:pPr>
      <w:r>
        <w:t>PhUSE is a volunteer organization that relies on community contribution to progress initiatives such as TDF. This poster and paper inform the community of TDF history, current activities and future plans. We further hope to inspire interested programmers and software developers to join our efforts, and be a part of delivering these capabilities to our industry.</w:t>
      </w:r>
    </w:p>
    <w:p w14:paraId="67C99854" w14:textId="1D508C17" w:rsidR="0030406D" w:rsidRPr="009C1EE5" w:rsidRDefault="00636D21" w:rsidP="00BF3FAC">
      <w:pPr>
        <w:pStyle w:val="Heading1"/>
      </w:pPr>
      <w:r w:rsidRPr="00636D21">
        <w:t>Phase 1:</w:t>
      </w:r>
      <w:r>
        <w:t xml:space="preserve"> Completed</w:t>
      </w:r>
    </w:p>
    <w:p w14:paraId="4D9FF35A" w14:textId="77777777" w:rsidR="006267BD" w:rsidRPr="00D17D92" w:rsidRDefault="006267BD" w:rsidP="00EF7C84">
      <w:pPr>
        <w:pStyle w:val="PaperBody"/>
        <w:rPr>
          <w:rFonts w:cs="Arial"/>
        </w:rPr>
      </w:pPr>
      <w:r w:rsidRPr="00D17D92">
        <w:rPr>
          <w:rFonts w:cs="Arial"/>
        </w:rPr>
        <w:t>In 2007, CDISC published a CDISC Pilot Project submission package based on:</w:t>
      </w:r>
    </w:p>
    <w:p w14:paraId="3234254A" w14:textId="7D7848C1" w:rsidR="006267BD" w:rsidRPr="00D17D92" w:rsidRDefault="006267BD" w:rsidP="008516D2">
      <w:pPr>
        <w:pStyle w:val="PaperBody"/>
        <w:numPr>
          <w:ilvl w:val="0"/>
          <w:numId w:val="34"/>
        </w:numPr>
        <w:rPr>
          <w:rFonts w:cs="Arial"/>
        </w:rPr>
      </w:pPr>
      <w:bookmarkStart w:id="2" w:name="_Hlk34553551"/>
      <w:r w:rsidRPr="00D17D92">
        <w:rPr>
          <w:rFonts w:cs="Arial"/>
        </w:rPr>
        <w:t>SDTM Implementation Guide</w:t>
      </w:r>
      <w:r w:rsidR="005563FD" w:rsidRPr="00D17D92">
        <w:rPr>
          <w:rFonts w:cs="Arial"/>
        </w:rPr>
        <w:t xml:space="preserve"> (IG)</w:t>
      </w:r>
      <w:r w:rsidRPr="00D17D92">
        <w:rPr>
          <w:rFonts w:cs="Arial"/>
        </w:rPr>
        <w:t xml:space="preserve"> Version 3.1.1</w:t>
      </w:r>
      <w:r w:rsidR="005563FD" w:rsidRPr="00D17D92">
        <w:rPr>
          <w:rFonts w:cs="Arial"/>
        </w:rPr>
        <w:t>,</w:t>
      </w:r>
      <w:r w:rsidRPr="00D17D92">
        <w:rPr>
          <w:rFonts w:cs="Arial"/>
        </w:rPr>
        <w:t xml:space="preserve"> and SDTM</w:t>
      </w:r>
      <w:r w:rsidR="005563FD" w:rsidRPr="00D17D92">
        <w:rPr>
          <w:rFonts w:cs="Arial"/>
        </w:rPr>
        <w:t xml:space="preserve"> Model</w:t>
      </w:r>
      <w:r w:rsidRPr="00D17D92">
        <w:rPr>
          <w:rFonts w:cs="Arial"/>
        </w:rPr>
        <w:t xml:space="preserve"> Version 1.1</w:t>
      </w:r>
      <w:r w:rsidR="00D17D92">
        <w:rPr>
          <w:rFonts w:cs="Arial"/>
        </w:rPr>
        <w:t>;</w:t>
      </w:r>
    </w:p>
    <w:p w14:paraId="69FE71B9" w14:textId="7E617FFF" w:rsidR="006267BD" w:rsidRPr="00D17D92" w:rsidRDefault="005563FD" w:rsidP="00C810CE">
      <w:pPr>
        <w:pStyle w:val="PaperBody"/>
        <w:numPr>
          <w:ilvl w:val="0"/>
          <w:numId w:val="34"/>
        </w:numPr>
        <w:rPr>
          <w:rFonts w:cs="Arial"/>
        </w:rPr>
      </w:pPr>
      <w:r w:rsidRPr="00D17D92">
        <w:rPr>
          <w:rFonts w:cs="Arial"/>
        </w:rPr>
        <w:t xml:space="preserve">ADaM </w:t>
      </w:r>
      <w:r w:rsidR="006267BD" w:rsidRPr="00D17D92">
        <w:rPr>
          <w:rFonts w:cs="Arial"/>
        </w:rPr>
        <w:t>Version 2.0</w:t>
      </w:r>
      <w:r w:rsidR="00D17D92">
        <w:rPr>
          <w:rFonts w:cs="Arial"/>
        </w:rPr>
        <w:t xml:space="preserve"> (no ADaM IG at that time);</w:t>
      </w:r>
    </w:p>
    <w:p w14:paraId="12164ED7" w14:textId="375C628F" w:rsidR="005563FD" w:rsidRPr="00D17D92" w:rsidRDefault="006267BD" w:rsidP="009B736A">
      <w:pPr>
        <w:pStyle w:val="PaperBody"/>
        <w:numPr>
          <w:ilvl w:val="0"/>
          <w:numId w:val="34"/>
        </w:numPr>
        <w:rPr>
          <w:rFonts w:cs="Arial"/>
        </w:rPr>
      </w:pPr>
      <w:r w:rsidRPr="00D17D92">
        <w:rPr>
          <w:rFonts w:cs="Arial"/>
        </w:rPr>
        <w:t>define.xml according to CRT-DDS version 1.0</w:t>
      </w:r>
      <w:r w:rsidR="00D17D92">
        <w:rPr>
          <w:rFonts w:cs="Arial"/>
        </w:rPr>
        <w:t>;</w:t>
      </w:r>
      <w:r w:rsidRPr="00D17D92">
        <w:rPr>
          <w:rFonts w:cs="Arial"/>
        </w:rPr>
        <w:t xml:space="preserve"> and</w:t>
      </w:r>
    </w:p>
    <w:p w14:paraId="7993FD2A" w14:textId="33D8A88B" w:rsidR="006267BD" w:rsidRPr="00D17D92" w:rsidRDefault="009A27C4" w:rsidP="009B736A">
      <w:pPr>
        <w:pStyle w:val="PaperBody"/>
        <w:numPr>
          <w:ilvl w:val="0"/>
          <w:numId w:val="34"/>
        </w:numPr>
        <w:rPr>
          <w:rFonts w:cs="Arial"/>
        </w:rPr>
      </w:pPr>
      <w:r w:rsidRPr="00D17D92">
        <w:rPr>
          <w:rFonts w:cs="Arial"/>
        </w:rPr>
        <w:t>Operational Data Model (</w:t>
      </w:r>
      <w:r w:rsidR="006267BD" w:rsidRPr="00D17D92">
        <w:rPr>
          <w:rFonts w:cs="Arial"/>
        </w:rPr>
        <w:t>ODM</w:t>
      </w:r>
      <w:r w:rsidRPr="00D17D92">
        <w:rPr>
          <w:rFonts w:cs="Arial"/>
        </w:rPr>
        <w:t>)</w:t>
      </w:r>
      <w:r w:rsidR="006267BD" w:rsidRPr="00D17D92">
        <w:rPr>
          <w:rFonts w:cs="Arial"/>
        </w:rPr>
        <w:t xml:space="preserve"> version 1.3</w:t>
      </w:r>
      <w:r w:rsidR="005563FD" w:rsidRPr="00D17D92">
        <w:rPr>
          <w:rFonts w:cs="Arial"/>
        </w:rPr>
        <w:t>.1 (draft at that time)</w:t>
      </w:r>
      <w:r w:rsidR="00D17D92">
        <w:rPr>
          <w:rFonts w:cs="Arial"/>
        </w:rPr>
        <w:t>.</w:t>
      </w:r>
    </w:p>
    <w:bookmarkEnd w:id="2"/>
    <w:p w14:paraId="48CA9FB7" w14:textId="45F6D1E8" w:rsidR="006267BD" w:rsidRPr="00D17D92" w:rsidRDefault="006267BD" w:rsidP="00EF7C84">
      <w:pPr>
        <w:pStyle w:val="PaperBody"/>
        <w:rPr>
          <w:rFonts w:cs="Arial"/>
        </w:rPr>
      </w:pPr>
      <w:r w:rsidRPr="00D17D92">
        <w:rPr>
          <w:rFonts w:cs="Arial"/>
        </w:rPr>
        <w:t>CDISC subsequently updated their Pilot Project in 2013</w:t>
      </w:r>
      <w:r w:rsidR="005563FD" w:rsidRPr="00D17D92">
        <w:rPr>
          <w:rFonts w:cs="Arial"/>
        </w:rPr>
        <w:t>, based on:</w:t>
      </w:r>
    </w:p>
    <w:p w14:paraId="20C2892C" w14:textId="537612F7" w:rsidR="00D17D92" w:rsidRPr="00A7641B" w:rsidRDefault="00D17D92" w:rsidP="00D17D92">
      <w:pPr>
        <w:pStyle w:val="PaperBody"/>
        <w:numPr>
          <w:ilvl w:val="0"/>
          <w:numId w:val="34"/>
        </w:numPr>
        <w:rPr>
          <w:rFonts w:cs="Arial"/>
        </w:rPr>
      </w:pPr>
      <w:r w:rsidRPr="00A7641B">
        <w:rPr>
          <w:rFonts w:cs="Arial"/>
        </w:rPr>
        <w:t>SDTM IG Version 3.1.</w:t>
      </w:r>
      <w:r w:rsidRPr="00A7641B">
        <w:rPr>
          <w:rFonts w:cs="Arial"/>
          <w:highlight w:val="yellow"/>
        </w:rPr>
        <w:t>3</w:t>
      </w:r>
      <w:r w:rsidRPr="00A7641B">
        <w:rPr>
          <w:rFonts w:cs="Arial"/>
        </w:rPr>
        <w:t>, and SDTM Model Version 1.</w:t>
      </w:r>
      <w:r w:rsidRPr="00A7641B">
        <w:rPr>
          <w:rFonts w:cs="Arial"/>
          <w:highlight w:val="yellow"/>
        </w:rPr>
        <w:t>3</w:t>
      </w:r>
      <w:r w:rsidRPr="00A7641B">
        <w:rPr>
          <w:rFonts w:cs="Arial"/>
        </w:rPr>
        <w:t>;</w:t>
      </w:r>
    </w:p>
    <w:p w14:paraId="6215175A" w14:textId="412C6DCE" w:rsidR="00D17D92" w:rsidRPr="00A7641B" w:rsidRDefault="00D17D92" w:rsidP="00D17D92">
      <w:pPr>
        <w:pStyle w:val="PaperBody"/>
        <w:numPr>
          <w:ilvl w:val="0"/>
          <w:numId w:val="34"/>
        </w:numPr>
        <w:rPr>
          <w:rFonts w:cs="Arial"/>
        </w:rPr>
      </w:pPr>
      <w:r w:rsidRPr="00A7641B">
        <w:rPr>
          <w:rFonts w:cs="Arial"/>
        </w:rPr>
        <w:t xml:space="preserve">ADaM </w:t>
      </w:r>
      <w:r w:rsidRPr="00A7641B">
        <w:rPr>
          <w:rFonts w:cs="Arial"/>
          <w:highlight w:val="yellow"/>
        </w:rPr>
        <w:t>IG Version 1.0</w:t>
      </w:r>
      <w:r w:rsidRPr="00A7641B">
        <w:rPr>
          <w:rFonts w:cs="Arial"/>
        </w:rPr>
        <w:t>, and ADaM Model Version 2.</w:t>
      </w:r>
      <w:r w:rsidRPr="00A7641B">
        <w:rPr>
          <w:rFonts w:cs="Arial"/>
          <w:highlight w:val="yellow"/>
        </w:rPr>
        <w:t>1</w:t>
      </w:r>
      <w:r w:rsidRPr="00A7641B">
        <w:rPr>
          <w:rFonts w:cs="Arial"/>
        </w:rPr>
        <w:t>;</w:t>
      </w:r>
    </w:p>
    <w:p w14:paraId="5E2DC4A4" w14:textId="42206877" w:rsidR="00D17D92" w:rsidRPr="00D17D92" w:rsidRDefault="00D17D92" w:rsidP="00D17D92">
      <w:pPr>
        <w:pStyle w:val="PaperBody"/>
        <w:numPr>
          <w:ilvl w:val="0"/>
          <w:numId w:val="34"/>
        </w:numPr>
        <w:rPr>
          <w:rFonts w:cs="Arial"/>
        </w:rPr>
      </w:pPr>
      <w:r w:rsidRPr="00D17D92">
        <w:rPr>
          <w:rFonts w:cs="Arial"/>
        </w:rPr>
        <w:t>define.xml according to CRT-DDS version 1.0</w:t>
      </w:r>
      <w:r w:rsidR="00B85A21">
        <w:rPr>
          <w:rFonts w:cs="Arial"/>
        </w:rPr>
        <w:t>.0</w:t>
      </w:r>
      <w:r w:rsidRPr="00D17D92">
        <w:rPr>
          <w:rFonts w:cs="Arial"/>
        </w:rPr>
        <w:t>; and</w:t>
      </w:r>
    </w:p>
    <w:p w14:paraId="1CDDA577" w14:textId="196D2547" w:rsidR="00D17D92" w:rsidRPr="00D17D92" w:rsidRDefault="00D17D92" w:rsidP="00D17D92">
      <w:pPr>
        <w:pStyle w:val="PaperBody"/>
        <w:numPr>
          <w:ilvl w:val="0"/>
          <w:numId w:val="34"/>
        </w:numPr>
        <w:rPr>
          <w:rFonts w:cs="Arial"/>
        </w:rPr>
      </w:pPr>
      <w:r w:rsidRPr="00D17D92">
        <w:rPr>
          <w:rFonts w:cs="Arial"/>
        </w:rPr>
        <w:t>ODM version 1.</w:t>
      </w:r>
      <w:r w:rsidR="00B85A21" w:rsidRPr="00B85A21">
        <w:rPr>
          <w:rFonts w:cs="Arial"/>
          <w:highlight w:val="yellow"/>
        </w:rPr>
        <w:t>2</w:t>
      </w:r>
      <w:r w:rsidRPr="00B85A21">
        <w:rPr>
          <w:rFonts w:cs="Arial"/>
          <w:highlight w:val="yellow"/>
        </w:rPr>
        <w:t>.1</w:t>
      </w:r>
      <w:r w:rsidRPr="00D17D92">
        <w:rPr>
          <w:rFonts w:cs="Arial"/>
        </w:rPr>
        <w:t>.</w:t>
      </w:r>
    </w:p>
    <w:p w14:paraId="50A18F94" w14:textId="120E471B" w:rsidR="00EF7C84" w:rsidRPr="00EF7C84" w:rsidRDefault="00EF7C84" w:rsidP="00EF7C84">
      <w:pPr>
        <w:pStyle w:val="PaperBody"/>
        <w:rPr>
          <w:rFonts w:cs="Arial"/>
        </w:rPr>
      </w:pPr>
      <w:r w:rsidRPr="00EF7C84">
        <w:rPr>
          <w:rFonts w:cs="Arial"/>
        </w:rPr>
        <w:t xml:space="preserve">The TDF team has published two test data packages based on CDISC Pilot datasets: </w:t>
      </w:r>
    </w:p>
    <w:p w14:paraId="610E12A8" w14:textId="743CB83C" w:rsidR="00EF7C84" w:rsidRDefault="002B08C5" w:rsidP="002B08C5">
      <w:pPr>
        <w:pStyle w:val="PaperBody"/>
        <w:numPr>
          <w:ilvl w:val="0"/>
          <w:numId w:val="27"/>
        </w:numPr>
        <w:rPr>
          <w:rFonts w:cs="Arial"/>
        </w:rPr>
      </w:pPr>
      <w:r>
        <w:rPr>
          <w:rFonts w:cs="Arial"/>
        </w:rPr>
        <w:t>31</w:t>
      </w:r>
      <w:r w:rsidR="00EF7C84" w:rsidRPr="00EF7C84">
        <w:rPr>
          <w:rFonts w:cs="Arial"/>
        </w:rPr>
        <w:t xml:space="preserve"> SDTM</w:t>
      </w:r>
      <w:r>
        <w:rPr>
          <w:rFonts w:cs="Arial"/>
        </w:rPr>
        <w:t xml:space="preserve"> </w:t>
      </w:r>
      <w:r w:rsidR="00EF7C84" w:rsidRPr="00EF7C84">
        <w:rPr>
          <w:rFonts w:cs="Arial"/>
        </w:rPr>
        <w:t>datasets were updated and documented, including define.xml</w:t>
      </w:r>
    </w:p>
    <w:p w14:paraId="5874BF85" w14:textId="1EC54C10" w:rsidR="001336A1" w:rsidRPr="00A7641B" w:rsidRDefault="001336A1" w:rsidP="001336A1">
      <w:pPr>
        <w:pStyle w:val="PaperBody"/>
        <w:numPr>
          <w:ilvl w:val="1"/>
          <w:numId w:val="27"/>
        </w:numPr>
        <w:rPr>
          <w:rFonts w:cs="Arial"/>
        </w:rPr>
      </w:pPr>
      <w:r w:rsidRPr="00A7641B">
        <w:rPr>
          <w:rFonts w:cs="Arial"/>
        </w:rPr>
        <w:t>SDTM IG Version 3.</w:t>
      </w:r>
      <w:r w:rsidRPr="00A7641B">
        <w:rPr>
          <w:rFonts w:cs="Arial"/>
          <w:highlight w:val="yellow"/>
        </w:rPr>
        <w:t>2</w:t>
      </w:r>
      <w:r w:rsidRPr="00A7641B">
        <w:rPr>
          <w:rFonts w:cs="Arial"/>
        </w:rPr>
        <w:t>, and SDTM Model Version 1.</w:t>
      </w:r>
      <w:r w:rsidRPr="00A7641B">
        <w:rPr>
          <w:rFonts w:cs="Arial"/>
          <w:highlight w:val="yellow"/>
        </w:rPr>
        <w:t>6</w:t>
      </w:r>
      <w:r w:rsidR="0037514D" w:rsidRPr="00A7641B">
        <w:rPr>
          <w:rFonts w:cs="Arial"/>
        </w:rPr>
        <w:t>.</w:t>
      </w:r>
    </w:p>
    <w:p w14:paraId="73EE9477" w14:textId="4404E3B6" w:rsidR="00EF7C84" w:rsidRDefault="00EF7C84" w:rsidP="002B08C5">
      <w:pPr>
        <w:pStyle w:val="PaperBody"/>
        <w:numPr>
          <w:ilvl w:val="0"/>
          <w:numId w:val="27"/>
        </w:numPr>
        <w:rPr>
          <w:rFonts w:cs="Arial"/>
        </w:rPr>
      </w:pPr>
      <w:r w:rsidRPr="00EF7C84">
        <w:rPr>
          <w:rFonts w:cs="Arial"/>
        </w:rPr>
        <w:t>1</w:t>
      </w:r>
      <w:r w:rsidR="002B08C5">
        <w:rPr>
          <w:rFonts w:cs="Arial"/>
        </w:rPr>
        <w:t>2</w:t>
      </w:r>
      <w:r w:rsidRPr="00EF7C84">
        <w:rPr>
          <w:rFonts w:cs="Arial"/>
        </w:rPr>
        <w:t xml:space="preserve"> ADaM</w:t>
      </w:r>
      <w:r w:rsidR="002B08C5">
        <w:rPr>
          <w:rFonts w:cs="Arial"/>
        </w:rPr>
        <w:t xml:space="preserve"> </w:t>
      </w:r>
      <w:r w:rsidRPr="00EF7C84">
        <w:rPr>
          <w:rFonts w:cs="Arial"/>
        </w:rPr>
        <w:t>datasets were updated and documented, including define.xml</w:t>
      </w:r>
    </w:p>
    <w:p w14:paraId="0AA085E0" w14:textId="1203C387" w:rsidR="001336A1" w:rsidRPr="00A7641B" w:rsidRDefault="001336A1" w:rsidP="001336A1">
      <w:pPr>
        <w:pStyle w:val="PaperBody"/>
        <w:numPr>
          <w:ilvl w:val="1"/>
          <w:numId w:val="27"/>
        </w:numPr>
        <w:rPr>
          <w:rFonts w:cs="Arial"/>
        </w:rPr>
      </w:pPr>
      <w:r w:rsidRPr="00A7641B">
        <w:rPr>
          <w:rFonts w:cs="Arial"/>
        </w:rPr>
        <w:t>ADaM IG Version 1.</w:t>
      </w:r>
      <w:r w:rsidRPr="00A7641B">
        <w:rPr>
          <w:rFonts w:cs="Arial"/>
          <w:highlight w:val="yellow"/>
        </w:rPr>
        <w:t>1</w:t>
      </w:r>
      <w:r w:rsidRPr="00A7641B">
        <w:rPr>
          <w:rFonts w:cs="Arial"/>
        </w:rPr>
        <w:t>, and ADaM Model Version 2.1</w:t>
      </w:r>
      <w:r w:rsidR="0037514D" w:rsidRPr="00A7641B">
        <w:rPr>
          <w:rFonts w:cs="Arial"/>
        </w:rPr>
        <w:t>.</w:t>
      </w:r>
    </w:p>
    <w:p w14:paraId="3F472A70" w14:textId="35E9C736" w:rsidR="005A73D5" w:rsidRDefault="002B08C5" w:rsidP="00EF7C84">
      <w:pPr>
        <w:pStyle w:val="PaperBody"/>
        <w:rPr>
          <w:rFonts w:cs="Arial"/>
        </w:rPr>
      </w:pPr>
      <w:r>
        <w:rPr>
          <w:rFonts w:cs="Arial"/>
        </w:rPr>
        <w:lastRenderedPageBreak/>
        <w:t xml:space="preserve">Define.xml and Pinnacle 21 reports accompany both databases, which </w:t>
      </w:r>
      <w:r w:rsidR="00EE6AD0">
        <w:rPr>
          <w:rFonts w:cs="Arial"/>
        </w:rPr>
        <w:t xml:space="preserve">PhUSE have published </w:t>
      </w:r>
      <w:r w:rsidR="005A73D5">
        <w:rPr>
          <w:rFonts w:cs="Arial"/>
        </w:rPr>
        <w:t xml:space="preserve">as part of the project </w:t>
      </w:r>
      <w:proofErr w:type="spellStart"/>
      <w:r w:rsidR="005A73D5">
        <w:rPr>
          <w:rFonts w:cs="Arial"/>
        </w:rPr>
        <w:t>github</w:t>
      </w:r>
      <w:proofErr w:type="spellEnd"/>
      <w:r w:rsidR="005A73D5">
        <w:rPr>
          <w:rFonts w:cs="Arial"/>
        </w:rPr>
        <w:t xml:space="preserve"> repository:</w:t>
      </w:r>
    </w:p>
    <w:p w14:paraId="69D99D07" w14:textId="143134F2" w:rsidR="005A73D5" w:rsidRDefault="0020725C" w:rsidP="005A73D5">
      <w:pPr>
        <w:pStyle w:val="PaperBody"/>
        <w:numPr>
          <w:ilvl w:val="0"/>
          <w:numId w:val="30"/>
        </w:numPr>
        <w:rPr>
          <w:rFonts w:cs="Arial"/>
        </w:rPr>
      </w:pPr>
      <w:hyperlink r:id="rId12" w:history="1">
        <w:r w:rsidR="005A73D5" w:rsidRPr="00114CB5">
          <w:rPr>
            <w:rStyle w:val="Hyperlink"/>
            <w:rFonts w:cs="Arial"/>
          </w:rPr>
          <w:t>https://github.com/phuse-org/TestDataFactory/tree/master/Updated</w:t>
        </w:r>
      </w:hyperlink>
      <w:r w:rsidR="005A73D5">
        <w:rPr>
          <w:rFonts w:cs="Arial"/>
        </w:rPr>
        <w:t>.</w:t>
      </w:r>
    </w:p>
    <w:p w14:paraId="7FDC883B" w14:textId="77777777" w:rsidR="005A73D5" w:rsidRDefault="005A73D5" w:rsidP="00EF7C84">
      <w:pPr>
        <w:pStyle w:val="PaperBody"/>
        <w:rPr>
          <w:rFonts w:cs="Arial"/>
        </w:rPr>
      </w:pPr>
      <w:r>
        <w:rPr>
          <w:rFonts w:cs="Arial"/>
        </w:rPr>
        <w:t>PhUSE publish a complete archive of products that PhUSE Working Groups have delivered:</w:t>
      </w:r>
    </w:p>
    <w:p w14:paraId="0FB41948" w14:textId="49B096AA" w:rsidR="000E1ADD" w:rsidRPr="000E1ADD" w:rsidRDefault="0020725C" w:rsidP="000E1ADD">
      <w:pPr>
        <w:pStyle w:val="PaperBody"/>
        <w:numPr>
          <w:ilvl w:val="0"/>
          <w:numId w:val="29"/>
        </w:numPr>
        <w:rPr>
          <w:rStyle w:val="Hyperlink"/>
          <w:rFonts w:cs="Arial"/>
          <w:color w:val="auto"/>
          <w:u w:val="none"/>
        </w:rPr>
      </w:pPr>
      <w:hyperlink r:id="rId13" w:history="1">
        <w:r w:rsidR="002B08C5" w:rsidRPr="00703AFC">
          <w:rPr>
            <w:rStyle w:val="Hyperlink"/>
            <w:rFonts w:cs="Arial"/>
          </w:rPr>
          <w:t>https://www.phuse.eu/phuse-references</w:t>
        </w:r>
      </w:hyperlink>
      <w:r w:rsidR="000E1ADD" w:rsidRPr="000E1ADD">
        <w:rPr>
          <w:rStyle w:val="Hyperlink"/>
          <w:color w:val="auto"/>
          <w:u w:val="none"/>
        </w:rPr>
        <w:t xml:space="preserve">, see </w:t>
      </w:r>
      <w:r w:rsidR="000E1ADD" w:rsidRPr="000E1ADD">
        <w:rPr>
          <w:rStyle w:val="Hyperlink"/>
          <w:b/>
          <w:bCs/>
          <w:color w:val="auto"/>
          <w:u w:val="none"/>
        </w:rPr>
        <w:fldChar w:fldCharType="begin"/>
      </w:r>
      <w:r w:rsidR="000E1ADD" w:rsidRPr="000E1ADD">
        <w:rPr>
          <w:rStyle w:val="Hyperlink"/>
          <w:b/>
          <w:bCs/>
          <w:color w:val="auto"/>
          <w:u w:val="none"/>
        </w:rPr>
        <w:instrText xml:space="preserve"> REF _Ref34553553 \h  \* MERGEFORMAT </w:instrText>
      </w:r>
      <w:r w:rsidR="000E1ADD" w:rsidRPr="000E1ADD">
        <w:rPr>
          <w:rStyle w:val="Hyperlink"/>
          <w:b/>
          <w:bCs/>
          <w:color w:val="auto"/>
          <w:u w:val="none"/>
        </w:rPr>
      </w:r>
      <w:r w:rsidR="000E1ADD" w:rsidRPr="000E1ADD">
        <w:rPr>
          <w:rStyle w:val="Hyperlink"/>
          <w:b/>
          <w:bCs/>
          <w:color w:val="auto"/>
          <w:u w:val="none"/>
        </w:rPr>
        <w:fldChar w:fldCharType="separate"/>
      </w:r>
      <w:r w:rsidR="000E1ADD" w:rsidRPr="000E1ADD">
        <w:rPr>
          <w:b/>
          <w:bCs/>
        </w:rPr>
        <w:t>Figure</w:t>
      </w:r>
      <w:r w:rsidR="000E1ADD">
        <w:t xml:space="preserve"> </w:t>
      </w:r>
      <w:r w:rsidR="000E1ADD">
        <w:rPr>
          <w:noProof/>
        </w:rPr>
        <w:t>1</w:t>
      </w:r>
      <w:r w:rsidR="000E1ADD" w:rsidRPr="000E1ADD">
        <w:rPr>
          <w:rStyle w:val="Hyperlink"/>
          <w:color w:val="auto"/>
          <w:u w:val="none"/>
        </w:rPr>
        <w:fldChar w:fldCharType="end"/>
      </w:r>
      <w:r w:rsidR="000E1ADD">
        <w:rPr>
          <w:rStyle w:val="Hyperlink"/>
          <w:color w:val="auto"/>
          <w:u w:val="none"/>
        </w:rPr>
        <w:t>.</w:t>
      </w:r>
    </w:p>
    <w:p w14:paraId="2CD6292C" w14:textId="5D85BF6C" w:rsidR="009C0C93" w:rsidRDefault="009C0C93" w:rsidP="009C0C93">
      <w:pPr>
        <w:pStyle w:val="PaperBody"/>
      </w:pPr>
      <w:r>
        <w:t>While the TDF team have published these databases, we do not consider this phase truly complete until we have received candid feedback from users. We welcome all input from industry colleagues on their experiences using these updated pilot data.</w:t>
      </w:r>
    </w:p>
    <w:p w14:paraId="0A44F1A7" w14:textId="77777777" w:rsidR="00A42505" w:rsidRPr="009C0C93" w:rsidRDefault="00A42505" w:rsidP="009C0C93">
      <w:pPr>
        <w:pStyle w:val="PaperBody"/>
      </w:pPr>
    </w:p>
    <w:p w14:paraId="49DAF858" w14:textId="2CAFE7B3" w:rsidR="00D32F73" w:rsidRDefault="00B82BF1" w:rsidP="00C13E0A">
      <w:pPr>
        <w:pStyle w:val="PaperBody"/>
        <w:keepNext/>
        <w:jc w:val="center"/>
      </w:pPr>
      <w:r>
        <w:rPr>
          <w:rFonts w:cs="Arial"/>
          <w:noProof/>
        </w:rPr>
        <w:drawing>
          <wp:inline distT="0" distB="0" distL="0" distR="0" wp14:anchorId="4021E4DC" wp14:editId="676A0CE6">
            <wp:extent cx="2110154" cy="2286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rmaSUG 2020 - Image 01.PNG"/>
                    <pic:cNvPicPr/>
                  </pic:nvPicPr>
                  <pic:blipFill>
                    <a:blip r:embed="rId14">
                      <a:extLst>
                        <a:ext uri="{28A0092B-C50C-407E-A947-70E740481C1C}">
                          <a14:useLocalDpi xmlns:a14="http://schemas.microsoft.com/office/drawing/2010/main" val="0"/>
                        </a:ext>
                      </a:extLst>
                    </a:blip>
                    <a:stretch>
                      <a:fillRect/>
                    </a:stretch>
                  </pic:blipFill>
                  <pic:spPr>
                    <a:xfrm>
                      <a:off x="0" y="0"/>
                      <a:ext cx="2110154" cy="2286000"/>
                    </a:xfrm>
                    <a:prstGeom prst="rect">
                      <a:avLst/>
                    </a:prstGeom>
                  </pic:spPr>
                </pic:pic>
              </a:graphicData>
            </a:graphic>
          </wp:inline>
        </w:drawing>
      </w:r>
    </w:p>
    <w:p w14:paraId="62A8DF31" w14:textId="7070C1F0" w:rsidR="00D32F73" w:rsidRDefault="00D32F73" w:rsidP="00D32F73">
      <w:pPr>
        <w:pStyle w:val="Caption"/>
      </w:pPr>
      <w:bookmarkStart w:id="3" w:name="_Ref34553553"/>
      <w:bookmarkStart w:id="4" w:name="_Ref34553552"/>
      <w:r>
        <w:t xml:space="preserve">Figure </w:t>
      </w:r>
      <w:r w:rsidR="0020725C">
        <w:rPr>
          <w:noProof/>
        </w:rPr>
        <w:fldChar w:fldCharType="begin"/>
      </w:r>
      <w:r w:rsidR="0020725C">
        <w:rPr>
          <w:noProof/>
        </w:rPr>
        <w:instrText xml:space="preserve"> SEQ Figure \* ARABIC </w:instrText>
      </w:r>
      <w:r w:rsidR="0020725C">
        <w:rPr>
          <w:noProof/>
        </w:rPr>
        <w:fldChar w:fldCharType="separate"/>
      </w:r>
      <w:r>
        <w:rPr>
          <w:noProof/>
        </w:rPr>
        <w:t>1</w:t>
      </w:r>
      <w:r w:rsidR="0020725C">
        <w:rPr>
          <w:noProof/>
        </w:rPr>
        <w:fldChar w:fldCharType="end"/>
      </w:r>
      <w:bookmarkEnd w:id="3"/>
      <w:r>
        <w:t xml:space="preserve">: </w:t>
      </w:r>
      <w:r w:rsidRPr="009414B0">
        <w:t>PhUSE publish TDF-updated CDISC databases as Working Group deliverables</w:t>
      </w:r>
      <w:bookmarkEnd w:id="4"/>
    </w:p>
    <w:p w14:paraId="556B93E2" w14:textId="77777777" w:rsidR="00A42505" w:rsidRDefault="00A42505" w:rsidP="00A42505">
      <w:pPr>
        <w:pStyle w:val="PaperBody"/>
      </w:pPr>
    </w:p>
    <w:p w14:paraId="390072E6" w14:textId="11F74054" w:rsidR="0030406D" w:rsidRPr="009C1EE5" w:rsidRDefault="00D32F73" w:rsidP="00BF3FAC">
      <w:pPr>
        <w:pStyle w:val="Heading1"/>
      </w:pPr>
      <w:r>
        <w:t xml:space="preserve">Phase 2: </w:t>
      </w:r>
      <w:r w:rsidR="00323C37">
        <w:t xml:space="preserve">The </w:t>
      </w:r>
      <w:r>
        <w:t xml:space="preserve">TDF </w:t>
      </w:r>
      <w:r w:rsidR="00323C37">
        <w:t>Roadmap</w:t>
      </w:r>
    </w:p>
    <w:p w14:paraId="22ECABB7" w14:textId="77777777" w:rsidR="00D32F73" w:rsidRDefault="00D32F73" w:rsidP="00D32F73">
      <w:pPr>
        <w:pStyle w:val="PaperBody"/>
        <w:rPr>
          <w:rFonts w:cs="Arial"/>
        </w:rPr>
      </w:pPr>
      <w:r>
        <w:rPr>
          <w:rFonts w:cs="Arial"/>
        </w:rPr>
        <w:t>The TDF are developing a framework and syntax that allows software developers to describe basic attributes of a clinical study database, and then simulates a database according to that configuration.</w:t>
      </w:r>
    </w:p>
    <w:p w14:paraId="3819508F" w14:textId="224DC664" w:rsidR="0031238E" w:rsidRDefault="009F09C7" w:rsidP="009F09C7">
      <w:pPr>
        <w:pStyle w:val="Heading2"/>
      </w:pPr>
      <w:r>
        <w:t>Variable Modeling</w:t>
      </w:r>
    </w:p>
    <w:p w14:paraId="0A7E5486" w14:textId="552EC638" w:rsidR="00C8341C" w:rsidRDefault="00D32F73" w:rsidP="00D32F73">
      <w:pPr>
        <w:pStyle w:val="PaperBody"/>
        <w:rPr>
          <w:rFonts w:cs="Arial"/>
        </w:rPr>
      </w:pPr>
      <w:r>
        <w:rPr>
          <w:rFonts w:cs="Arial"/>
        </w:rPr>
        <w:t>Our current focus is on modeling basic variable types</w:t>
      </w:r>
      <w:r w:rsidR="00077F56">
        <w:rPr>
          <w:rFonts w:cs="Arial"/>
        </w:rPr>
        <w:t>, such as</w:t>
      </w:r>
      <w:r>
        <w:rPr>
          <w:rFonts w:cs="Arial"/>
        </w:rPr>
        <w:t>:</w:t>
      </w:r>
    </w:p>
    <w:p w14:paraId="7E32B6CD" w14:textId="38D11F7B" w:rsidR="00C8341C" w:rsidRDefault="00D32F73" w:rsidP="00C8341C">
      <w:pPr>
        <w:pStyle w:val="PaperBody"/>
        <w:numPr>
          <w:ilvl w:val="0"/>
          <w:numId w:val="29"/>
        </w:numPr>
        <w:rPr>
          <w:rFonts w:cs="Arial"/>
        </w:rPr>
      </w:pPr>
      <w:r>
        <w:rPr>
          <w:rFonts w:cs="Arial"/>
        </w:rPr>
        <w:t>character variables based on NCI/CDISC controlled terminology</w:t>
      </w:r>
      <w:r w:rsidR="00C8341C">
        <w:rPr>
          <w:rFonts w:cs="Arial"/>
        </w:rPr>
        <w:t>,</w:t>
      </w:r>
      <w:r>
        <w:rPr>
          <w:rFonts w:cs="Arial"/>
        </w:rPr>
        <w:t xml:space="preserve"> </w:t>
      </w:r>
      <w:r w:rsidR="00C8341C">
        <w:rPr>
          <w:rFonts w:cs="Arial"/>
        </w:rPr>
        <w:t xml:space="preserve">including </w:t>
      </w:r>
      <w:r>
        <w:rPr>
          <w:rFonts w:cs="Arial"/>
        </w:rPr>
        <w:t>sponsor extensions</w:t>
      </w:r>
      <w:r w:rsidR="00077F56">
        <w:rPr>
          <w:rFonts w:cs="Arial"/>
        </w:rPr>
        <w:t>, or Sponsor controlled terminology</w:t>
      </w:r>
      <w:r>
        <w:rPr>
          <w:rFonts w:cs="Arial"/>
        </w:rPr>
        <w:t>;</w:t>
      </w:r>
    </w:p>
    <w:p w14:paraId="4933C940" w14:textId="7827D922" w:rsidR="00C8341C" w:rsidRDefault="00C8341C" w:rsidP="00C8341C">
      <w:pPr>
        <w:pStyle w:val="PaperBody"/>
        <w:numPr>
          <w:ilvl w:val="0"/>
          <w:numId w:val="29"/>
        </w:numPr>
        <w:rPr>
          <w:rFonts w:cs="Arial"/>
        </w:rPr>
      </w:pPr>
      <w:r>
        <w:rPr>
          <w:rFonts w:cs="Arial"/>
        </w:rPr>
        <w:t>character variables based on industry dictionaries like MedDRA and WHO Drug;</w:t>
      </w:r>
    </w:p>
    <w:p w14:paraId="0377D23F" w14:textId="59BCE74E" w:rsidR="00C8341C" w:rsidRDefault="00D32F73" w:rsidP="00C8341C">
      <w:pPr>
        <w:pStyle w:val="PaperBody"/>
        <w:numPr>
          <w:ilvl w:val="0"/>
          <w:numId w:val="29"/>
        </w:numPr>
        <w:rPr>
          <w:rFonts w:cs="Arial"/>
        </w:rPr>
      </w:pPr>
      <w:r>
        <w:rPr>
          <w:rFonts w:cs="Arial"/>
        </w:rPr>
        <w:t>date/time variables;</w:t>
      </w:r>
    </w:p>
    <w:p w14:paraId="173AA399" w14:textId="6A355189" w:rsidR="009A7D20" w:rsidRDefault="00D32F73" w:rsidP="00C8341C">
      <w:pPr>
        <w:pStyle w:val="PaperBody"/>
        <w:numPr>
          <w:ilvl w:val="0"/>
          <w:numId w:val="29"/>
        </w:numPr>
        <w:rPr>
          <w:rFonts w:cs="Arial"/>
        </w:rPr>
      </w:pPr>
      <w:r w:rsidRPr="00D32F73">
        <w:rPr>
          <w:rFonts w:cs="Arial"/>
        </w:rPr>
        <w:t>numeric variables like laboratory results</w:t>
      </w:r>
      <w:r w:rsidR="009A7D20">
        <w:rPr>
          <w:rFonts w:cs="Arial"/>
        </w:rPr>
        <w:t xml:space="preserve"> or ordinal values</w:t>
      </w:r>
      <w:r w:rsidRPr="00D32F73">
        <w:rPr>
          <w:rFonts w:cs="Arial"/>
        </w:rPr>
        <w:t>;</w:t>
      </w:r>
    </w:p>
    <w:p w14:paraId="1A85EB29" w14:textId="1CC0A839" w:rsidR="009A7D20" w:rsidRDefault="009A7D20" w:rsidP="009A7D20">
      <w:pPr>
        <w:pStyle w:val="PaperBody"/>
        <w:rPr>
          <w:rFonts w:cs="Arial"/>
        </w:rPr>
      </w:pPr>
      <w:r>
        <w:rPr>
          <w:rFonts w:cs="Arial"/>
        </w:rPr>
        <w:t xml:space="preserve">It is early days for our implementation, which is also available in the </w:t>
      </w:r>
      <w:proofErr w:type="spellStart"/>
      <w:r>
        <w:rPr>
          <w:rFonts w:cs="Arial"/>
        </w:rPr>
        <w:t>github</w:t>
      </w:r>
      <w:proofErr w:type="spellEnd"/>
      <w:r>
        <w:rPr>
          <w:rFonts w:cs="Arial"/>
        </w:rPr>
        <w:t xml:space="preserve"> repository referenced above.</w:t>
      </w:r>
    </w:p>
    <w:p w14:paraId="26024789" w14:textId="4CFB915E" w:rsidR="009F09C7" w:rsidRDefault="009F09C7" w:rsidP="009F09C7">
      <w:pPr>
        <w:pStyle w:val="Heading2"/>
      </w:pPr>
      <w:r>
        <w:t>User INterface Collaboration</w:t>
      </w:r>
    </w:p>
    <w:p w14:paraId="439C89B3" w14:textId="5031E850" w:rsidR="009A7D20" w:rsidRDefault="00F74C24" w:rsidP="009A7D20">
      <w:pPr>
        <w:pStyle w:val="PaperBody"/>
        <w:rPr>
          <w:rFonts w:cs="Arial"/>
        </w:rPr>
      </w:pPr>
      <w:r>
        <w:rPr>
          <w:rFonts w:cs="Arial"/>
        </w:rPr>
        <w:t>Our current user interface is based on a Trial Design Matrix macro-enabled Excel workbook</w:t>
      </w:r>
      <w:r w:rsidR="00A04F54">
        <w:rPr>
          <w:rFonts w:cs="Arial"/>
        </w:rPr>
        <w:t xml:space="preserve">. </w:t>
      </w:r>
      <w:r w:rsidR="00670033">
        <w:rPr>
          <w:rFonts w:cs="Arial"/>
        </w:rPr>
        <w:t>The sponsor that create</w:t>
      </w:r>
      <w:r w:rsidR="00EE0624">
        <w:rPr>
          <w:rFonts w:cs="Arial"/>
        </w:rPr>
        <w:t>d</w:t>
      </w:r>
      <w:r w:rsidR="00670033">
        <w:rPr>
          <w:rFonts w:cs="Arial"/>
        </w:rPr>
        <w:t xml:space="preserve"> this helpful tool is working with CDISC and this </w:t>
      </w:r>
      <w:proofErr w:type="spellStart"/>
      <w:r w:rsidR="00670033">
        <w:rPr>
          <w:rFonts w:cs="Arial"/>
        </w:rPr>
        <w:t>PhUSE</w:t>
      </w:r>
      <w:proofErr w:type="spellEnd"/>
      <w:r w:rsidR="00670033">
        <w:rPr>
          <w:rFonts w:cs="Arial"/>
        </w:rPr>
        <w:t xml:space="preserve"> </w:t>
      </w:r>
      <w:r w:rsidR="00F975E1">
        <w:rPr>
          <w:rFonts w:cs="Arial"/>
        </w:rPr>
        <w:t xml:space="preserve">project </w:t>
      </w:r>
      <w:r w:rsidR="00A04F54">
        <w:rPr>
          <w:rFonts w:cs="Arial"/>
        </w:rPr>
        <w:t>to bring it into the public domain for our industry.</w:t>
      </w:r>
    </w:p>
    <w:p w14:paraId="354EF488" w14:textId="77777777" w:rsidR="00A42505" w:rsidRDefault="00A04F54" w:rsidP="009A7D20">
      <w:pPr>
        <w:pStyle w:val="PaperBody"/>
        <w:rPr>
          <w:rFonts w:cs="Arial"/>
        </w:rPr>
      </w:pPr>
      <w:r>
        <w:rPr>
          <w:rFonts w:cs="Arial"/>
        </w:rPr>
        <w:t>The TDF extension to this tool is a "TDF Configuration" tab that allows users to configure database details that otherwise would not appear in the Trial Design SDTM domains.</w:t>
      </w:r>
    </w:p>
    <w:p w14:paraId="4A7AC970" w14:textId="2E4F5A7B" w:rsidR="001567E8" w:rsidRDefault="00A04F54" w:rsidP="009A7D20">
      <w:pPr>
        <w:pStyle w:val="PaperBody"/>
        <w:rPr>
          <w:rFonts w:cs="Arial"/>
        </w:rPr>
      </w:pPr>
      <w:r>
        <w:rPr>
          <w:rFonts w:cs="Arial"/>
        </w:rPr>
        <w:lastRenderedPageBreak/>
        <w:t>For example</w:t>
      </w:r>
      <w:r w:rsidR="001567E8">
        <w:rPr>
          <w:rFonts w:cs="Arial"/>
        </w:rPr>
        <w:t>:</w:t>
      </w:r>
    </w:p>
    <w:p w14:paraId="6005DE22" w14:textId="554744C7" w:rsidR="001567E8" w:rsidRDefault="001567E8" w:rsidP="001567E8">
      <w:pPr>
        <w:pStyle w:val="PaperBody"/>
        <w:numPr>
          <w:ilvl w:val="0"/>
          <w:numId w:val="31"/>
        </w:numPr>
        <w:rPr>
          <w:rFonts w:cs="Arial"/>
        </w:rPr>
      </w:pPr>
      <w:r>
        <w:rPr>
          <w:rFonts w:cs="Arial"/>
        </w:rPr>
        <w:t xml:space="preserve">The Trial Summary (TS) </w:t>
      </w:r>
      <w:r w:rsidR="00077F56">
        <w:rPr>
          <w:rFonts w:cs="Arial"/>
        </w:rPr>
        <w:t>domain</w:t>
      </w:r>
      <w:r>
        <w:rPr>
          <w:rFonts w:cs="Arial"/>
        </w:rPr>
        <w:t xml:space="preserve"> includes study details such as the </w:t>
      </w:r>
      <w:r w:rsidR="00A04F54">
        <w:rPr>
          <w:rFonts w:cs="Arial"/>
        </w:rPr>
        <w:t>Study Start and End Dates</w:t>
      </w:r>
      <w:r>
        <w:rPr>
          <w:rFonts w:cs="Arial"/>
        </w:rPr>
        <w:t>.</w:t>
      </w:r>
    </w:p>
    <w:p w14:paraId="140A08F5" w14:textId="68DB1BBD" w:rsidR="00A04F54" w:rsidRDefault="001567E8" w:rsidP="001567E8">
      <w:pPr>
        <w:pStyle w:val="PaperBody"/>
        <w:numPr>
          <w:ilvl w:val="0"/>
          <w:numId w:val="31"/>
        </w:numPr>
        <w:rPr>
          <w:rFonts w:cs="Arial"/>
        </w:rPr>
      </w:pPr>
      <w:r>
        <w:rPr>
          <w:rFonts w:cs="Arial"/>
        </w:rPr>
        <w:t xml:space="preserve">The TDF Configuration tab </w:t>
      </w:r>
      <w:r w:rsidR="00077F56">
        <w:rPr>
          <w:rFonts w:cs="Arial"/>
        </w:rPr>
        <w:t xml:space="preserve">allows </w:t>
      </w:r>
      <w:r w:rsidR="00A04F54">
        <w:rPr>
          <w:rFonts w:cs="Arial"/>
        </w:rPr>
        <w:t xml:space="preserve">further configuration </w:t>
      </w:r>
      <w:r>
        <w:rPr>
          <w:rFonts w:cs="Arial"/>
        </w:rPr>
        <w:t xml:space="preserve">required to </w:t>
      </w:r>
      <w:r w:rsidR="00A04F54">
        <w:rPr>
          <w:rFonts w:cs="Arial"/>
        </w:rPr>
        <w:t>simulate subject enrollment, such as the duration of an enrollment period following the study start date.</w:t>
      </w:r>
    </w:p>
    <w:p w14:paraId="5CBDE311" w14:textId="255EB994" w:rsidR="00276EB7" w:rsidRDefault="00F975E1" w:rsidP="00F975E1">
      <w:pPr>
        <w:pStyle w:val="PaperBody"/>
      </w:pPr>
      <w:r>
        <w:t>Ultimately, our team want</w:t>
      </w:r>
      <w:r w:rsidR="00EE0624">
        <w:t>s</w:t>
      </w:r>
      <w:r>
        <w:t xml:space="preserve"> to deliver </w:t>
      </w:r>
      <w:r w:rsidR="00276EB7">
        <w:t>a flexible and easy-to-use way</w:t>
      </w:r>
      <w:r>
        <w:t xml:space="preserve"> </w:t>
      </w:r>
      <w:r w:rsidR="00242C6B">
        <w:t>to creat</w:t>
      </w:r>
      <w:r w:rsidR="00EE0624">
        <w:t>e</w:t>
      </w:r>
      <w:r w:rsidR="00242C6B">
        <w:t xml:space="preserve"> custom test databases</w:t>
      </w:r>
      <w:r w:rsidR="00276EB7">
        <w:t xml:space="preserve">. </w:t>
      </w:r>
      <w:r w:rsidR="00242C6B">
        <w:t>T</w:t>
      </w:r>
      <w:r w:rsidR="00276EB7">
        <w:t>he Phase 1</w:t>
      </w:r>
      <w:r w:rsidR="00242C6B">
        <w:t xml:space="preserve"> deliverables, mentioned above, provide a generic starting point, which require considerable effort to customize for a particular project. W</w:t>
      </w:r>
      <w:r w:rsidR="00276EB7">
        <w:t>e are considering two alternatives:</w:t>
      </w:r>
    </w:p>
    <w:p w14:paraId="68475ABE" w14:textId="4223D1A0" w:rsidR="00276EB7" w:rsidRPr="00F27878" w:rsidRDefault="00276EB7" w:rsidP="00935989">
      <w:pPr>
        <w:pStyle w:val="PaperBody"/>
        <w:numPr>
          <w:ilvl w:val="0"/>
          <w:numId w:val="31"/>
        </w:numPr>
        <w:rPr>
          <w:rStyle w:val="Hyperlink"/>
          <w:rFonts w:cs="Arial"/>
          <w:color w:val="auto"/>
          <w:u w:val="none"/>
        </w:rPr>
      </w:pPr>
      <w:r w:rsidRPr="00F27878">
        <w:rPr>
          <w:rFonts w:cs="Arial"/>
        </w:rPr>
        <w:t xml:space="preserve">A </w:t>
      </w:r>
      <w:r w:rsidR="00242C6B" w:rsidRPr="00F27878">
        <w:rPr>
          <w:rFonts w:cs="Arial"/>
        </w:rPr>
        <w:t>relatively</w:t>
      </w:r>
      <w:r w:rsidRPr="00F27878">
        <w:rPr>
          <w:rFonts w:cs="Arial"/>
        </w:rPr>
        <w:t xml:space="preserve"> simple option would be to publish scripts (for example, SAS or R scripts) that users can use to generate their own customized test datasets. </w:t>
      </w:r>
      <w:r w:rsidR="002E33B1" w:rsidRPr="00F27878">
        <w:rPr>
          <w:rFonts w:cs="Arial"/>
        </w:rPr>
        <w:t xml:space="preserve">Other PhUSE projects have used this approach and one of the </w:t>
      </w:r>
      <w:r w:rsidR="002E33B1" w:rsidRPr="00F27878">
        <w:rPr>
          <w:rStyle w:val="Hyperlink"/>
          <w:color w:val="auto"/>
          <w:u w:val="none"/>
        </w:rPr>
        <w:t xml:space="preserve">SACS projects has created a </w:t>
      </w:r>
      <w:proofErr w:type="spellStart"/>
      <w:r w:rsidR="002E33B1" w:rsidRPr="00F27878">
        <w:rPr>
          <w:rStyle w:val="Hyperlink"/>
          <w:color w:val="auto"/>
          <w:u w:val="none"/>
        </w:rPr>
        <w:t>Github</w:t>
      </w:r>
      <w:proofErr w:type="spellEnd"/>
      <w:r w:rsidR="002E33B1" w:rsidRPr="00F27878">
        <w:rPr>
          <w:rStyle w:val="Hyperlink"/>
          <w:color w:val="auto"/>
          <w:u w:val="none"/>
        </w:rPr>
        <w:t xml:space="preserve"> repository to publish such scripts. </w:t>
      </w:r>
      <w:r w:rsidR="00242C6B" w:rsidRPr="00F27878">
        <w:rPr>
          <w:rStyle w:val="Hyperlink"/>
          <w:color w:val="auto"/>
          <w:u w:val="none"/>
        </w:rPr>
        <w:t>T</w:t>
      </w:r>
      <w:r w:rsidR="002E33B1" w:rsidRPr="00F27878">
        <w:rPr>
          <w:rStyle w:val="Hyperlink"/>
          <w:color w:val="auto"/>
          <w:u w:val="none"/>
        </w:rPr>
        <w:t>he downside of this approach is that the user needs to have the programming environment and have</w:t>
      </w:r>
      <w:r w:rsidR="00EE0624" w:rsidRPr="00F27878">
        <w:rPr>
          <w:rStyle w:val="Hyperlink"/>
          <w:color w:val="auto"/>
          <w:u w:val="none"/>
        </w:rPr>
        <w:t xml:space="preserve"> the </w:t>
      </w:r>
      <w:r w:rsidR="002E33B1" w:rsidRPr="00F27878">
        <w:rPr>
          <w:rStyle w:val="Hyperlink"/>
          <w:color w:val="auto"/>
          <w:u w:val="none"/>
        </w:rPr>
        <w:t xml:space="preserve">programming experience to use the scripts. The benefit is that the scripts can be modified to perfectly meet the end user’s requirements. In other words, </w:t>
      </w:r>
      <w:r w:rsidR="00935989" w:rsidRPr="00F27878">
        <w:rPr>
          <w:rStyle w:val="Hyperlink"/>
          <w:color w:val="auto"/>
          <w:u w:val="none"/>
        </w:rPr>
        <w:t xml:space="preserve">this </w:t>
      </w:r>
      <w:r w:rsidR="002E33B1" w:rsidRPr="00F27878">
        <w:rPr>
          <w:rStyle w:val="Hyperlink"/>
          <w:color w:val="auto"/>
          <w:u w:val="none"/>
        </w:rPr>
        <w:t xml:space="preserve">approach provides a </w:t>
      </w:r>
      <w:r w:rsidR="00C13E0A" w:rsidRPr="00F27878">
        <w:rPr>
          <w:rStyle w:val="Hyperlink"/>
          <w:color w:val="auto"/>
          <w:u w:val="none"/>
        </w:rPr>
        <w:t>flexible</w:t>
      </w:r>
      <w:r w:rsidR="00935989" w:rsidRPr="00F27878">
        <w:rPr>
          <w:rStyle w:val="Hyperlink"/>
          <w:color w:val="auto"/>
          <w:u w:val="none"/>
        </w:rPr>
        <w:t xml:space="preserve"> starting point, but also requires considerable individual effort spread across the industry</w:t>
      </w:r>
      <w:r w:rsidR="002E33B1" w:rsidRPr="00F27878">
        <w:rPr>
          <w:rStyle w:val="Hyperlink"/>
          <w:color w:val="auto"/>
          <w:u w:val="none"/>
        </w:rPr>
        <w:t xml:space="preserve">. </w:t>
      </w:r>
    </w:p>
    <w:p w14:paraId="2B2D9A11" w14:textId="05B21344" w:rsidR="002E33B1" w:rsidRPr="00F27878" w:rsidRDefault="00935989" w:rsidP="00276EB7">
      <w:pPr>
        <w:pStyle w:val="PaperBody"/>
        <w:numPr>
          <w:ilvl w:val="0"/>
          <w:numId w:val="31"/>
        </w:numPr>
        <w:rPr>
          <w:rFonts w:cs="Arial"/>
        </w:rPr>
      </w:pPr>
      <w:r w:rsidRPr="00F27878">
        <w:rPr>
          <w:rFonts w:cs="Arial"/>
        </w:rPr>
        <w:t>A more satisfying, but relatively complex solution</w:t>
      </w:r>
      <w:r w:rsidR="00413113" w:rsidRPr="00F27878">
        <w:rPr>
          <w:rFonts w:cs="Arial"/>
        </w:rPr>
        <w:t>,</w:t>
      </w:r>
      <w:r w:rsidRPr="00F27878">
        <w:rPr>
          <w:rFonts w:cs="Arial"/>
        </w:rPr>
        <w:t xml:space="preserve"> is to deliver </w:t>
      </w:r>
      <w:r w:rsidR="00413113" w:rsidRPr="00F27878">
        <w:rPr>
          <w:rFonts w:cs="Arial"/>
        </w:rPr>
        <w:t xml:space="preserve">a </w:t>
      </w:r>
      <w:r w:rsidR="0030035A" w:rsidRPr="00F27878">
        <w:rPr>
          <w:rFonts w:cs="Arial"/>
        </w:rPr>
        <w:t xml:space="preserve">software </w:t>
      </w:r>
      <w:r w:rsidR="00413113" w:rsidRPr="00F27878">
        <w:rPr>
          <w:rFonts w:cs="Arial"/>
        </w:rPr>
        <w:t xml:space="preserve">platform </w:t>
      </w:r>
      <w:r w:rsidR="0030035A" w:rsidRPr="00F27878">
        <w:rPr>
          <w:rFonts w:cs="Arial"/>
        </w:rPr>
        <w:t>to generate test data</w:t>
      </w:r>
      <w:r w:rsidR="00413113" w:rsidRPr="00F27878">
        <w:rPr>
          <w:rFonts w:cs="Arial"/>
        </w:rPr>
        <w:t>bases.</w:t>
      </w:r>
      <w:r w:rsidR="00EE0624" w:rsidRPr="00F27878">
        <w:rPr>
          <w:rFonts w:cs="Arial"/>
        </w:rPr>
        <w:t xml:space="preserve"> This solution would be available and useable to both programmers and non-programmers.</w:t>
      </w:r>
      <w:r w:rsidR="0030035A" w:rsidRPr="00F27878">
        <w:rPr>
          <w:rFonts w:cs="Arial"/>
        </w:rPr>
        <w:t xml:space="preserve"> We envision a cloud-based environment that would execute scripts and that would </w:t>
      </w:r>
      <w:r w:rsidR="000F11D3" w:rsidRPr="00F27878">
        <w:rPr>
          <w:rFonts w:cs="Arial"/>
        </w:rPr>
        <w:t>include a</w:t>
      </w:r>
      <w:r w:rsidR="008B146D" w:rsidRPr="00F27878">
        <w:rPr>
          <w:rFonts w:cs="Arial"/>
        </w:rPr>
        <w:t xml:space="preserve">n interface to replace </w:t>
      </w:r>
      <w:r w:rsidR="0040739E">
        <w:rPr>
          <w:rFonts w:cs="Arial"/>
        </w:rPr>
        <w:t xml:space="preserve">the </w:t>
      </w:r>
      <w:r w:rsidR="008B146D" w:rsidRPr="00F27878">
        <w:rPr>
          <w:rFonts w:cs="Arial"/>
        </w:rPr>
        <w:t>Excel workbook mentioned above</w:t>
      </w:r>
      <w:r w:rsidR="0030035A" w:rsidRPr="00F27878">
        <w:rPr>
          <w:rFonts w:cs="Arial"/>
        </w:rPr>
        <w:t xml:space="preserve">. </w:t>
      </w:r>
      <w:r w:rsidR="008804BE" w:rsidRPr="00F27878">
        <w:rPr>
          <w:rFonts w:cs="Arial"/>
        </w:rPr>
        <w:t xml:space="preserve">As a proof of concept, </w:t>
      </w:r>
      <w:r w:rsidR="008804BE" w:rsidRPr="00F27878">
        <w:rPr>
          <w:rStyle w:val="Hyperlink"/>
          <w:color w:val="auto"/>
          <w:u w:val="none"/>
        </w:rPr>
        <w:t>SACS projects have created hosted R environments</w:t>
      </w:r>
      <w:r w:rsidR="00B70845" w:rsidRPr="00F27878">
        <w:rPr>
          <w:rStyle w:val="Hyperlink"/>
          <w:color w:val="auto"/>
          <w:u w:val="none"/>
        </w:rPr>
        <w:t>, accessible using a standard web browser,</w:t>
      </w:r>
      <w:r w:rsidR="008804BE" w:rsidRPr="00F27878">
        <w:rPr>
          <w:rStyle w:val="Hyperlink"/>
          <w:color w:val="auto"/>
          <w:u w:val="none"/>
        </w:rPr>
        <w:t xml:space="preserve"> </w:t>
      </w:r>
      <w:r w:rsidR="00B70845" w:rsidRPr="00F27878">
        <w:rPr>
          <w:rStyle w:val="Hyperlink"/>
          <w:color w:val="auto"/>
          <w:u w:val="none"/>
        </w:rPr>
        <w:t xml:space="preserve">to </w:t>
      </w:r>
      <w:r w:rsidR="008804BE" w:rsidRPr="00F27878">
        <w:rPr>
          <w:rStyle w:val="Hyperlink"/>
          <w:color w:val="auto"/>
          <w:u w:val="none"/>
        </w:rPr>
        <w:t>host and execut</w:t>
      </w:r>
      <w:r w:rsidR="00B70845" w:rsidRPr="00F27878">
        <w:rPr>
          <w:rStyle w:val="Hyperlink"/>
          <w:color w:val="auto"/>
          <w:u w:val="none"/>
        </w:rPr>
        <w:t>e</w:t>
      </w:r>
      <w:r w:rsidR="008804BE" w:rsidRPr="00F27878">
        <w:rPr>
          <w:rStyle w:val="Hyperlink"/>
          <w:color w:val="auto"/>
          <w:u w:val="none"/>
        </w:rPr>
        <w:t xml:space="preserve"> R scripts. This approach would allow everyone to use the scripts without the need for any programming environment or special programming expertise. </w:t>
      </w:r>
      <w:r w:rsidR="002A3D02" w:rsidRPr="00F27878">
        <w:rPr>
          <w:rStyle w:val="Hyperlink"/>
          <w:color w:val="auto"/>
          <w:u w:val="none"/>
        </w:rPr>
        <w:t xml:space="preserve">A local version could be available to the community, but would require an appropriate </w:t>
      </w:r>
      <w:r w:rsidR="001A6F84" w:rsidRPr="00F27878">
        <w:rPr>
          <w:rStyle w:val="Hyperlink"/>
          <w:color w:val="auto"/>
          <w:u w:val="none"/>
        </w:rPr>
        <w:t xml:space="preserve">local </w:t>
      </w:r>
      <w:r w:rsidR="002A3D02" w:rsidRPr="00F27878">
        <w:rPr>
          <w:rStyle w:val="Hyperlink"/>
          <w:color w:val="auto"/>
          <w:u w:val="none"/>
        </w:rPr>
        <w:t xml:space="preserve">environment </w:t>
      </w:r>
      <w:r w:rsidR="001A6F84" w:rsidRPr="00F27878">
        <w:rPr>
          <w:rStyle w:val="Hyperlink"/>
          <w:color w:val="auto"/>
          <w:u w:val="none"/>
        </w:rPr>
        <w:t xml:space="preserve">within which end users could run the application. The </w:t>
      </w:r>
      <w:r w:rsidR="008804BE" w:rsidRPr="00F27878">
        <w:rPr>
          <w:rStyle w:val="Hyperlink"/>
          <w:color w:val="auto"/>
          <w:u w:val="none"/>
        </w:rPr>
        <w:t xml:space="preserve">biggest </w:t>
      </w:r>
      <w:r w:rsidR="001A6F84" w:rsidRPr="00F27878">
        <w:rPr>
          <w:rStyle w:val="Hyperlink"/>
          <w:color w:val="auto"/>
          <w:u w:val="none"/>
        </w:rPr>
        <w:t xml:space="preserve">challenge of this "platform" solution, over the scripting solution, is the greater development effort, which would require </w:t>
      </w:r>
      <w:r w:rsidR="008C2777" w:rsidRPr="00F27878">
        <w:rPr>
          <w:rStyle w:val="Hyperlink"/>
          <w:color w:val="auto"/>
          <w:u w:val="none"/>
        </w:rPr>
        <w:t>more commitment from volunteers.</w:t>
      </w:r>
    </w:p>
    <w:p w14:paraId="03B49F08" w14:textId="29780BF0" w:rsidR="008804BE" w:rsidRPr="008804BE" w:rsidRDefault="008C2777" w:rsidP="008804BE">
      <w:pPr>
        <w:pStyle w:val="PaperBody"/>
      </w:pPr>
      <w:r>
        <w:t xml:space="preserve">While considering options, the TDF team </w:t>
      </w:r>
      <w:r w:rsidR="00EE0624">
        <w:t xml:space="preserve">will proceed </w:t>
      </w:r>
      <w:r>
        <w:t xml:space="preserve">with development of SAS and R scripts based on the enhanced Trial Design Matrix workbook mentioned above. </w:t>
      </w:r>
      <w:r w:rsidR="008804BE">
        <w:t xml:space="preserve">The project team </w:t>
      </w:r>
      <w:r w:rsidR="00153B37">
        <w:t xml:space="preserve">continues to seek community </w:t>
      </w:r>
      <w:r w:rsidR="008804BE">
        <w:t xml:space="preserve">input and </w:t>
      </w:r>
      <w:r w:rsidR="00153B37">
        <w:t xml:space="preserve">to </w:t>
      </w:r>
      <w:r w:rsidR="008804BE">
        <w:t>evaluat</w:t>
      </w:r>
      <w:r w:rsidR="00153B37">
        <w:t>e</w:t>
      </w:r>
      <w:r w:rsidR="008804BE">
        <w:t xml:space="preserve"> options. </w:t>
      </w:r>
    </w:p>
    <w:p w14:paraId="705CE790" w14:textId="48B79642" w:rsidR="009F09C7" w:rsidRDefault="009B24F7" w:rsidP="009F09C7">
      <w:pPr>
        <w:pStyle w:val="Heading2"/>
      </w:pPr>
      <w:r>
        <w:t>SIMULATION considerations</w:t>
      </w:r>
    </w:p>
    <w:p w14:paraId="36A34B98" w14:textId="5F1C50EB" w:rsidR="007E224E" w:rsidRDefault="007E224E" w:rsidP="00D32F73">
      <w:pPr>
        <w:pStyle w:val="PaperBody"/>
        <w:rPr>
          <w:rFonts w:cs="Arial"/>
        </w:rPr>
      </w:pPr>
      <w:r>
        <w:rPr>
          <w:rFonts w:cs="Arial"/>
        </w:rPr>
        <w:t xml:space="preserve">Clinical study data are as unpredictable as any biological system, as anyone familiar with clinical studies has almost certainly experienced first-hand. Although a "clean and complete" clinical database is a common study milestone, our databases are typically </w:t>
      </w:r>
      <w:r w:rsidR="00077F56">
        <w:rPr>
          <w:rFonts w:cs="Arial"/>
        </w:rPr>
        <w:t>neither</w:t>
      </w:r>
      <w:r>
        <w:rPr>
          <w:rFonts w:cs="Arial"/>
        </w:rPr>
        <w:t xml:space="preserve"> entirely clear </w:t>
      </w:r>
      <w:r w:rsidR="00077F56">
        <w:rPr>
          <w:rFonts w:cs="Arial"/>
        </w:rPr>
        <w:t>n</w:t>
      </w:r>
      <w:r>
        <w:rPr>
          <w:rFonts w:cs="Arial"/>
        </w:rPr>
        <w:t>or complete, despite best practices and efforts of all involved.</w:t>
      </w:r>
    </w:p>
    <w:p w14:paraId="31934289" w14:textId="7327894D" w:rsidR="00D32F73" w:rsidRDefault="007E224E" w:rsidP="00D32F73">
      <w:pPr>
        <w:pStyle w:val="PaperBody"/>
        <w:rPr>
          <w:rFonts w:cs="Arial"/>
        </w:rPr>
      </w:pPr>
      <w:r>
        <w:rPr>
          <w:rFonts w:cs="Arial"/>
        </w:rPr>
        <w:t>User requirements for test databases almost certainly include those unexpected and unpredictable data elements</w:t>
      </w:r>
      <w:r w:rsidR="00077F56">
        <w:rPr>
          <w:rFonts w:cs="Arial"/>
        </w:rPr>
        <w:t xml:space="preserve"> associated with clinical </w:t>
      </w:r>
      <w:r w:rsidR="000B6125">
        <w:rPr>
          <w:rFonts w:cs="Arial"/>
        </w:rPr>
        <w:t>trials</w:t>
      </w:r>
      <w:r>
        <w:rPr>
          <w:rFonts w:cs="Arial"/>
        </w:rPr>
        <w:t>.</w:t>
      </w:r>
    </w:p>
    <w:p w14:paraId="02CD8A3E" w14:textId="7F0E4B79" w:rsidR="007E224E" w:rsidRDefault="007E224E" w:rsidP="00D32F73">
      <w:pPr>
        <w:pStyle w:val="PaperBody"/>
        <w:rPr>
          <w:rFonts w:cs="Arial"/>
        </w:rPr>
      </w:pPr>
      <w:r>
        <w:rPr>
          <w:rFonts w:cs="Arial"/>
        </w:rPr>
        <w:t>A central concept and design topic for the TDF team is "database credibility". To what extent are realistic attributes essential for a test database?</w:t>
      </w:r>
      <w:r w:rsidR="00DD00C9">
        <w:rPr>
          <w:rFonts w:cs="Arial"/>
        </w:rPr>
        <w:t xml:space="preserve"> Almost certainly, the more realism we attempt to simulate, the more complicated we must make both the user interface, and the platform design</w:t>
      </w:r>
      <w:r w:rsidR="000B6125">
        <w:rPr>
          <w:rFonts w:cs="Arial"/>
        </w:rPr>
        <w:t xml:space="preserve"> and implementation</w:t>
      </w:r>
      <w:r w:rsidR="00DD00C9">
        <w:rPr>
          <w:rFonts w:cs="Arial"/>
        </w:rPr>
        <w:t>.</w:t>
      </w:r>
    </w:p>
    <w:p w14:paraId="24624260" w14:textId="59C94C49" w:rsidR="003462BE" w:rsidRDefault="003462BE" w:rsidP="00D32F73">
      <w:pPr>
        <w:pStyle w:val="PaperBody"/>
        <w:rPr>
          <w:rFonts w:cs="Arial"/>
        </w:rPr>
      </w:pPr>
      <w:r>
        <w:rPr>
          <w:rFonts w:cs="Arial"/>
        </w:rPr>
        <w:t xml:space="preserve">The current </w:t>
      </w:r>
      <w:r w:rsidR="000B6125">
        <w:rPr>
          <w:rFonts w:cs="Arial"/>
        </w:rPr>
        <w:t xml:space="preserve">direction </w:t>
      </w:r>
      <w:r>
        <w:rPr>
          <w:rFonts w:cs="Arial"/>
        </w:rPr>
        <w:t xml:space="preserve">of the TDF team </w:t>
      </w:r>
      <w:r w:rsidR="000B6125">
        <w:rPr>
          <w:rFonts w:cs="Arial"/>
        </w:rPr>
        <w:t xml:space="preserve">is based on a set of </w:t>
      </w:r>
      <w:r w:rsidR="00C06D53">
        <w:rPr>
          <w:rFonts w:cs="Arial"/>
        </w:rPr>
        <w:t xml:space="preserve">guiding </w:t>
      </w:r>
      <w:r>
        <w:rPr>
          <w:rFonts w:cs="Arial"/>
        </w:rPr>
        <w:t>assert</w:t>
      </w:r>
      <w:r w:rsidR="000B6125">
        <w:rPr>
          <w:rFonts w:cs="Arial"/>
        </w:rPr>
        <w:t>ions</w:t>
      </w:r>
      <w:r>
        <w:rPr>
          <w:rFonts w:cs="Arial"/>
        </w:rPr>
        <w:t>:</w:t>
      </w:r>
    </w:p>
    <w:p w14:paraId="2F0EC942" w14:textId="74A2F0A0" w:rsidR="003462BE" w:rsidRDefault="003462BE" w:rsidP="003462BE">
      <w:pPr>
        <w:pStyle w:val="PaperBody"/>
        <w:numPr>
          <w:ilvl w:val="0"/>
          <w:numId w:val="33"/>
        </w:numPr>
        <w:rPr>
          <w:rFonts w:cs="Arial"/>
        </w:rPr>
      </w:pPr>
      <w:r>
        <w:rPr>
          <w:rFonts w:cs="Arial"/>
        </w:rPr>
        <w:t>Within-variable credibility is less important than across-variable and across-domain credibility</w:t>
      </w:r>
    </w:p>
    <w:p w14:paraId="29F6247C" w14:textId="7F5FF45C" w:rsidR="00952C3E" w:rsidRDefault="00952C3E" w:rsidP="00E40D4B">
      <w:pPr>
        <w:pStyle w:val="PaperBody"/>
        <w:numPr>
          <w:ilvl w:val="1"/>
          <w:numId w:val="33"/>
        </w:numPr>
        <w:rPr>
          <w:rFonts w:cs="Arial"/>
        </w:rPr>
      </w:pPr>
      <w:r>
        <w:rPr>
          <w:rFonts w:cs="Arial"/>
        </w:rPr>
        <w:t xml:space="preserve">Within-variable credibility, for example, credible hemoglobin results for a particular study or </w:t>
      </w:r>
      <w:r w:rsidR="003B3896">
        <w:rPr>
          <w:rFonts w:cs="Arial"/>
        </w:rPr>
        <w:t>patient</w:t>
      </w:r>
      <w:r>
        <w:rPr>
          <w:rFonts w:cs="Arial"/>
        </w:rPr>
        <w:t xml:space="preserve"> population is not only difficult to achieve, but non-essential for mo</w:t>
      </w:r>
      <w:r w:rsidR="00DA4C7A">
        <w:rPr>
          <w:rFonts w:cs="Arial"/>
        </w:rPr>
        <w:t>st</w:t>
      </w:r>
      <w:r w:rsidR="00B963A4">
        <w:rPr>
          <w:rFonts w:cs="Arial"/>
        </w:rPr>
        <w:t xml:space="preserve"> </w:t>
      </w:r>
      <w:r>
        <w:rPr>
          <w:rFonts w:cs="Arial"/>
        </w:rPr>
        <w:t>software development</w:t>
      </w:r>
      <w:r w:rsidR="00B963A4">
        <w:rPr>
          <w:rFonts w:cs="Arial"/>
        </w:rPr>
        <w:t>.</w:t>
      </w:r>
    </w:p>
    <w:p w14:paraId="6B6B4118" w14:textId="1FBCB2F6" w:rsidR="00E40D4B" w:rsidRDefault="00E40D4B" w:rsidP="00E40D4B">
      <w:pPr>
        <w:pStyle w:val="PaperBody"/>
        <w:numPr>
          <w:ilvl w:val="0"/>
          <w:numId w:val="33"/>
        </w:numPr>
        <w:rPr>
          <w:rFonts w:cs="Arial"/>
        </w:rPr>
      </w:pPr>
      <w:r>
        <w:rPr>
          <w:rFonts w:cs="Arial"/>
        </w:rPr>
        <w:t xml:space="preserve">Reasonable across-variable and across-domain credibility </w:t>
      </w:r>
      <w:r w:rsidR="00B963A4">
        <w:rPr>
          <w:rFonts w:cs="Arial"/>
        </w:rPr>
        <w:t xml:space="preserve">and consistency </w:t>
      </w:r>
      <w:r>
        <w:rPr>
          <w:rFonts w:cs="Arial"/>
        </w:rPr>
        <w:t>is essential.</w:t>
      </w:r>
    </w:p>
    <w:p w14:paraId="78AF32B7" w14:textId="17ECD9ED" w:rsidR="00E40D4B" w:rsidRDefault="00E40D4B" w:rsidP="00E40D4B">
      <w:pPr>
        <w:pStyle w:val="PaperBody"/>
        <w:numPr>
          <w:ilvl w:val="1"/>
          <w:numId w:val="33"/>
        </w:numPr>
        <w:rPr>
          <w:rFonts w:cs="Arial"/>
        </w:rPr>
      </w:pPr>
      <w:r>
        <w:rPr>
          <w:rFonts w:cs="Arial"/>
        </w:rPr>
        <w:t>The interventions, events and findings associated with a simulated subject should be sufficiently consistent for common data and analysis workflows</w:t>
      </w:r>
      <w:r w:rsidR="009C0C93">
        <w:rPr>
          <w:rFonts w:cs="Arial"/>
        </w:rPr>
        <w:t>.</w:t>
      </w:r>
    </w:p>
    <w:p w14:paraId="75D8D222" w14:textId="16E99407" w:rsidR="00E40D4B" w:rsidRDefault="00B963A4" w:rsidP="00E40D4B">
      <w:pPr>
        <w:pStyle w:val="PaperBody"/>
        <w:numPr>
          <w:ilvl w:val="1"/>
          <w:numId w:val="33"/>
        </w:numPr>
        <w:rPr>
          <w:rFonts w:cs="Arial"/>
        </w:rPr>
      </w:pPr>
      <w:r>
        <w:rPr>
          <w:rFonts w:cs="Arial"/>
        </w:rPr>
        <w:lastRenderedPageBreak/>
        <w:t xml:space="preserve">Definition of </w:t>
      </w:r>
      <w:r w:rsidR="00E40D4B">
        <w:rPr>
          <w:rFonts w:cs="Arial"/>
        </w:rPr>
        <w:t>"reasonable" and "sufficient" credibility will vary broadly by project.</w:t>
      </w:r>
    </w:p>
    <w:p w14:paraId="4A19345D" w14:textId="74712778" w:rsidR="00E40D4B" w:rsidRDefault="00E40D4B" w:rsidP="00E40D4B">
      <w:pPr>
        <w:pStyle w:val="PaperBody"/>
        <w:numPr>
          <w:ilvl w:val="0"/>
          <w:numId w:val="33"/>
        </w:numPr>
        <w:rPr>
          <w:rFonts w:cs="Arial"/>
        </w:rPr>
      </w:pPr>
      <w:r>
        <w:rPr>
          <w:rFonts w:cs="Arial"/>
        </w:rPr>
        <w:t>Delivering a collection of credible domains is more useful that polishing individual domains</w:t>
      </w:r>
      <w:r w:rsidR="009C0C93">
        <w:rPr>
          <w:rFonts w:cs="Arial"/>
        </w:rPr>
        <w:t>.</w:t>
      </w:r>
    </w:p>
    <w:p w14:paraId="1DA36C23" w14:textId="2BBCF54C" w:rsidR="00323C37" w:rsidRDefault="00952C3E" w:rsidP="00323C37">
      <w:pPr>
        <w:pStyle w:val="PaperBody"/>
        <w:numPr>
          <w:ilvl w:val="0"/>
          <w:numId w:val="33"/>
        </w:numPr>
        <w:rPr>
          <w:rFonts w:cs="Arial"/>
        </w:rPr>
      </w:pPr>
      <w:r>
        <w:rPr>
          <w:rFonts w:cs="Arial"/>
        </w:rPr>
        <w:t>A solid starting point is better than nothing, and potential</w:t>
      </w:r>
      <w:r w:rsidR="00B963A4">
        <w:rPr>
          <w:rFonts w:cs="Arial"/>
        </w:rPr>
        <w:t>ly</w:t>
      </w:r>
      <w:r>
        <w:rPr>
          <w:rFonts w:cs="Arial"/>
        </w:rPr>
        <w:t xml:space="preserve"> a better starting point than the typical industry approach, which is to de-identify or anonymize data from a prior study</w:t>
      </w:r>
      <w:r w:rsidR="00B963A4">
        <w:rPr>
          <w:rFonts w:cs="Arial"/>
        </w:rPr>
        <w:t xml:space="preserve"> based on different assumptions and patient population</w:t>
      </w:r>
      <w:r>
        <w:rPr>
          <w:rFonts w:cs="Arial"/>
        </w:rPr>
        <w:t>. Working from a solid starting point, developers can enhance a TDF database with the particular nuances that their particular project requires.</w:t>
      </w:r>
    </w:p>
    <w:p w14:paraId="221850B1" w14:textId="3B022823" w:rsidR="00934531" w:rsidRDefault="00934531" w:rsidP="00934531">
      <w:pPr>
        <w:pStyle w:val="PaperBody"/>
      </w:pPr>
      <w:r>
        <w:t xml:space="preserve">The TDF project </w:t>
      </w:r>
      <w:r w:rsidR="00E40D4B">
        <w:t xml:space="preserve">offers many </w:t>
      </w:r>
      <w:r w:rsidR="00B963A4">
        <w:t xml:space="preserve">design </w:t>
      </w:r>
      <w:r w:rsidR="00E40D4B">
        <w:t>challenges</w:t>
      </w:r>
      <w:r w:rsidR="00B963A4">
        <w:t>, and opportunities for participants to expand their expertise</w:t>
      </w:r>
      <w:r w:rsidR="004F6FCB">
        <w:t xml:space="preserve"> by progressing solutions for each</w:t>
      </w:r>
      <w:r w:rsidR="00B963A4">
        <w:t>.</w:t>
      </w:r>
    </w:p>
    <w:p w14:paraId="55C264BC" w14:textId="596B8F6F" w:rsidR="0030406D" w:rsidRPr="009C1EE5" w:rsidRDefault="0030406D" w:rsidP="00BF3FAC">
      <w:pPr>
        <w:pStyle w:val="Heading1"/>
      </w:pPr>
      <w:bookmarkStart w:id="5" w:name="_Toc272756045"/>
      <w:r w:rsidRPr="009C1EE5">
        <w:t>C</w:t>
      </w:r>
      <w:r w:rsidR="005C2A9F" w:rsidRPr="009C1EE5">
        <w:t>onclusion</w:t>
      </w:r>
      <w:bookmarkEnd w:id="5"/>
    </w:p>
    <w:p w14:paraId="5561E1CB" w14:textId="73BF9AEB" w:rsidR="00B8451E" w:rsidRDefault="00B8451E" w:rsidP="00B8451E">
      <w:pPr>
        <w:pStyle w:val="PaperBody"/>
      </w:pPr>
      <w:r>
        <w:t>The TDF project exists to provide CDISC test datasets as an important contribution to the development and deployment of CDISC-based software solutions. Publishing the updated SDTM and ADaM packages, based on CDISC Pilot Project datasets was an enlightening first step.</w:t>
      </w:r>
    </w:p>
    <w:p w14:paraId="05ECFB68" w14:textId="6747DD09" w:rsidR="003709E0" w:rsidRPr="003709E0" w:rsidRDefault="00B8451E" w:rsidP="00B8451E">
      <w:pPr>
        <w:pStyle w:val="PaperBody"/>
      </w:pPr>
      <w:r>
        <w:t xml:space="preserve">An open, interactive software platform that delivers users with customized test databases remains a </w:t>
      </w:r>
      <w:r w:rsidR="004B1CD1">
        <w:t>remote</w:t>
      </w:r>
      <w:r>
        <w:t xml:space="preserve"> </w:t>
      </w:r>
      <w:r w:rsidR="007E5E6B">
        <w:t xml:space="preserve">but appealing </w:t>
      </w:r>
      <w:r w:rsidR="004B1CD1">
        <w:t>achievement</w:t>
      </w:r>
      <w:r>
        <w:t xml:space="preserve">. </w:t>
      </w:r>
      <w:r w:rsidR="00F232D4">
        <w:t>Other</w:t>
      </w:r>
      <w:r w:rsidR="00F232D4">
        <w:t xml:space="preserve"> </w:t>
      </w:r>
      <w:r>
        <w:t xml:space="preserve">groups </w:t>
      </w:r>
      <w:commentRangeStart w:id="6"/>
      <w:commentRangeStart w:id="7"/>
      <w:r>
        <w:t xml:space="preserve">such as </w:t>
      </w:r>
      <w:proofErr w:type="spellStart"/>
      <w:r>
        <w:t>PhUSE</w:t>
      </w:r>
      <w:proofErr w:type="spellEnd"/>
      <w:r>
        <w:t xml:space="preserve"> </w:t>
      </w:r>
      <w:r w:rsidR="00D76A64">
        <w:t xml:space="preserve">SEND Data Factory </w:t>
      </w:r>
      <w:commentRangeEnd w:id="6"/>
      <w:commentRangeEnd w:id="7"/>
      <w:r w:rsidR="00D76A64">
        <w:t>developers</w:t>
      </w:r>
      <w:r w:rsidR="00D76A64">
        <w:t xml:space="preserve"> </w:t>
      </w:r>
      <w:r w:rsidR="002B0927">
        <w:rPr>
          <w:rStyle w:val="CommentReference"/>
          <w:rFonts w:ascii="Tahoma" w:hAnsi="Tahoma"/>
        </w:rPr>
        <w:commentReference w:id="6"/>
      </w:r>
      <w:r w:rsidR="005F3FB7">
        <w:rPr>
          <w:rStyle w:val="CommentReference"/>
          <w:rFonts w:ascii="Tahoma" w:hAnsi="Tahoma"/>
        </w:rPr>
        <w:commentReference w:id="7"/>
      </w:r>
      <w:r w:rsidR="006A7E7C">
        <w:t xml:space="preserve">do </w:t>
      </w:r>
      <w:r w:rsidR="00D76A64">
        <w:t>share our interest</w:t>
      </w:r>
      <w:r w:rsidR="006A7E7C">
        <w:t>s</w:t>
      </w:r>
      <w:r w:rsidR="00D76A64">
        <w:t xml:space="preserve"> and objective</w:t>
      </w:r>
      <w:r w:rsidR="006A7E7C">
        <w:t>s</w:t>
      </w:r>
      <w:r w:rsidR="00D76A64">
        <w:t xml:space="preserve"> to </w:t>
      </w:r>
      <w:r>
        <w:t>deliver such a platform</w:t>
      </w:r>
      <w:r w:rsidR="00476FAD">
        <w:t xml:space="preserve"> (see </w:t>
      </w:r>
      <w:r w:rsidR="00476FAD">
        <w:fldChar w:fldCharType="begin"/>
      </w:r>
      <w:r w:rsidR="00476FAD">
        <w:instrText xml:space="preserve"> REF _Ref37403877 \h </w:instrText>
      </w:r>
      <w:r w:rsidR="00476FAD">
        <w:fldChar w:fldCharType="separate"/>
      </w:r>
      <w:ins w:id="8" w:author="Dante DiTommaso" w:date="2020-04-10T09:37:00Z">
        <w:r w:rsidR="00476FAD" w:rsidRPr="009C1EE5">
          <w:t>Refere</w:t>
        </w:r>
        <w:r w:rsidR="00476FAD" w:rsidRPr="009C1EE5">
          <w:t>n</w:t>
        </w:r>
        <w:r w:rsidR="00476FAD" w:rsidRPr="009C1EE5">
          <w:t>ces</w:t>
        </w:r>
      </w:ins>
      <w:r w:rsidR="00476FAD">
        <w:fldChar w:fldCharType="end"/>
      </w:r>
      <w:r w:rsidR="00476FAD">
        <w:t>)</w:t>
      </w:r>
      <w:r>
        <w:t xml:space="preserve">. We </w:t>
      </w:r>
      <w:r w:rsidR="005F3FB7">
        <w:t xml:space="preserve">continue to </w:t>
      </w:r>
      <w:r>
        <w:t xml:space="preserve">progress according to </w:t>
      </w:r>
      <w:r w:rsidR="005F3FB7">
        <w:t xml:space="preserve">our </w:t>
      </w:r>
      <w:r w:rsidR="00D45CC0">
        <w:t>plan and</w:t>
      </w:r>
      <w:r>
        <w:t xml:space="preserve"> would welcome your contributions</w:t>
      </w:r>
      <w:r w:rsidR="004B1CD1">
        <w:t xml:space="preserve"> to achieve </w:t>
      </w:r>
      <w:r w:rsidR="005F3FB7">
        <w:t>these</w:t>
      </w:r>
      <w:r w:rsidR="005F3FB7">
        <w:t xml:space="preserve"> </w:t>
      </w:r>
      <w:r w:rsidR="004B1CD1">
        <w:t>objectives</w:t>
      </w:r>
      <w:r>
        <w:t>.</w:t>
      </w:r>
    </w:p>
    <w:p w14:paraId="09A7413D" w14:textId="054F45C5" w:rsidR="0030406D" w:rsidRPr="009C1EE5" w:rsidRDefault="0030406D" w:rsidP="00BF3FAC">
      <w:pPr>
        <w:pStyle w:val="Heading1"/>
      </w:pPr>
      <w:bookmarkStart w:id="9" w:name="_Toc272756046"/>
      <w:bookmarkStart w:id="10" w:name="_Ref37403877"/>
      <w:bookmarkStart w:id="11" w:name="_GoBack"/>
      <w:bookmarkEnd w:id="11"/>
      <w:r w:rsidRPr="009C1EE5">
        <w:t>References</w:t>
      </w:r>
      <w:bookmarkEnd w:id="9"/>
      <w:bookmarkEnd w:id="10"/>
    </w:p>
    <w:p w14:paraId="6AF7EEEE" w14:textId="247F35A4" w:rsidR="00017CD4" w:rsidRDefault="00017CD4" w:rsidP="00934531">
      <w:pPr>
        <w:pStyle w:val="ListBullet"/>
        <w:numPr>
          <w:ilvl w:val="0"/>
          <w:numId w:val="0"/>
        </w:numPr>
        <w:rPr>
          <w:rStyle w:val="Hyperlink"/>
          <w:iCs/>
        </w:rPr>
      </w:pPr>
      <w:r w:rsidRPr="00017CD4">
        <w:rPr>
          <w:iCs/>
        </w:rPr>
        <w:t>CDISC SDTM/ADaM Pilot Project</w:t>
      </w:r>
      <w:r>
        <w:rPr>
          <w:iCs/>
        </w:rPr>
        <w:t>. 2013. Accessed March 15, 2020.</w:t>
      </w:r>
      <w:r w:rsidRPr="00017CD4">
        <w:rPr>
          <w:iCs/>
        </w:rPr>
        <w:t xml:space="preserve"> </w:t>
      </w:r>
      <w:hyperlink r:id="rId18" w:history="1">
        <w:r w:rsidR="005B5DD6" w:rsidRPr="00BF0C87">
          <w:rPr>
            <w:rStyle w:val="Hyperlink"/>
            <w:iCs/>
          </w:rPr>
          <w:t>https://www.cdisc.org/sdtmadam-pilot-project</w:t>
        </w:r>
      </w:hyperlink>
      <w:r w:rsidR="005B5DD6">
        <w:rPr>
          <w:iCs/>
        </w:rPr>
        <w:t>.</w:t>
      </w:r>
    </w:p>
    <w:p w14:paraId="42F49EE4" w14:textId="761B7571" w:rsidR="005B5DD6" w:rsidRDefault="005B5DD6" w:rsidP="005B5DD6">
      <w:pPr>
        <w:pStyle w:val="PaperBody"/>
      </w:pPr>
      <w:r w:rsidRPr="005B5DD6">
        <w:t xml:space="preserve">CDISC </w:t>
      </w:r>
      <w:r>
        <w:t xml:space="preserve">Glossary. 2019. Accessed March 15, 2020. </w:t>
      </w:r>
      <w:hyperlink r:id="rId19" w:history="1">
        <w:r w:rsidRPr="00BF0C87">
          <w:rPr>
            <w:rStyle w:val="Hyperlink"/>
          </w:rPr>
          <w:t>https://www.cdisc.org/standards/glossary</w:t>
        </w:r>
      </w:hyperlink>
      <w:r>
        <w:t>.</w:t>
      </w:r>
    </w:p>
    <w:p w14:paraId="16757055" w14:textId="321162DC" w:rsidR="006A7E7C" w:rsidRPr="005B5DD6" w:rsidRDefault="006A7E7C" w:rsidP="005B5DD6">
      <w:pPr>
        <w:pStyle w:val="PaperBody"/>
      </w:pPr>
      <w:r>
        <w:t>SEND Data Factory PP24. 2019. FDA/</w:t>
      </w:r>
      <w:proofErr w:type="spellStart"/>
      <w:r>
        <w:t>PhUSE</w:t>
      </w:r>
      <w:proofErr w:type="spellEnd"/>
      <w:r>
        <w:t xml:space="preserve"> US Computational Science Symposium. Proceedings accessed March 15, 2020. </w:t>
      </w:r>
      <w:hyperlink r:id="rId20" w:history="1">
        <w:r w:rsidR="005F3FB7" w:rsidRPr="00E46921">
          <w:rPr>
            <w:rStyle w:val="Hyperlink"/>
          </w:rPr>
          <w:t>https://www.lexjansen.com/css-us/2019/PP24.pdf</w:t>
        </w:r>
      </w:hyperlink>
      <w:r w:rsidR="005F3FB7">
        <w:t>.</w:t>
      </w:r>
    </w:p>
    <w:p w14:paraId="7839A3BB" w14:textId="1064B839" w:rsidR="0030406D" w:rsidRPr="009C1EE5" w:rsidRDefault="0030406D" w:rsidP="00BF3FAC">
      <w:pPr>
        <w:pStyle w:val="Heading1"/>
      </w:pPr>
      <w:bookmarkStart w:id="12" w:name="_Toc272756047"/>
      <w:r w:rsidRPr="009C1EE5">
        <w:t>A</w:t>
      </w:r>
      <w:r w:rsidR="005C2A9F" w:rsidRPr="009C1EE5">
        <w:t>cknowledgments</w:t>
      </w:r>
      <w:bookmarkEnd w:id="12"/>
    </w:p>
    <w:p w14:paraId="7EABC410" w14:textId="00CC64FD" w:rsidR="001D354D" w:rsidRDefault="001D354D" w:rsidP="00D77C73">
      <w:pPr>
        <w:pStyle w:val="PaperBody"/>
      </w:pPr>
      <w:r w:rsidRPr="001D354D">
        <w:t xml:space="preserve">PhUSE is a volunteer organization that relies on community contribution to progress initiatives </w:t>
      </w:r>
      <w:r w:rsidR="00AA2815">
        <w:t xml:space="preserve">like </w:t>
      </w:r>
      <w:r w:rsidRPr="001D354D">
        <w:t xml:space="preserve">TDF. </w:t>
      </w:r>
      <w:r w:rsidR="00AA2815">
        <w:t>T</w:t>
      </w:r>
      <w:r>
        <w:t xml:space="preserve">eam members </w:t>
      </w:r>
      <w:r w:rsidR="00AA2815">
        <w:t xml:space="preserve">are grateful to </w:t>
      </w:r>
      <w:r>
        <w:t xml:space="preserve">PhUSE </w:t>
      </w:r>
      <w:r w:rsidR="00AA2815">
        <w:t xml:space="preserve">for creating a dynamic industry community replete with opportunities to </w:t>
      </w:r>
      <w:r w:rsidR="004B1CD1">
        <w:t xml:space="preserve">apply and expand </w:t>
      </w:r>
      <w:r w:rsidR="00AA2815">
        <w:t xml:space="preserve">industry expertise. </w:t>
      </w:r>
      <w:r w:rsidRPr="001D354D">
        <w:t xml:space="preserve">We hope </w:t>
      </w:r>
      <w:r>
        <w:t xml:space="preserve">that we have </w:t>
      </w:r>
      <w:r w:rsidRPr="001D354D">
        <w:t>inspire</w:t>
      </w:r>
      <w:r>
        <w:t>d</w:t>
      </w:r>
      <w:r w:rsidRPr="001D354D">
        <w:t xml:space="preserve"> software developers to join our efforts, and be a part of delivering these capabilities to our industry.</w:t>
      </w:r>
    </w:p>
    <w:p w14:paraId="06F5DDDA" w14:textId="5E452C8D" w:rsidR="00F23349" w:rsidRPr="009C1EE5" w:rsidRDefault="00F23349" w:rsidP="00BF3FAC">
      <w:pPr>
        <w:pStyle w:val="Heading1"/>
      </w:pPr>
      <w:bookmarkStart w:id="13" w:name="_Toc272756048"/>
      <w:r w:rsidRPr="009C1EE5">
        <w:t>Recommended Reading</w:t>
      </w:r>
      <w:bookmarkEnd w:id="13"/>
    </w:p>
    <w:p w14:paraId="162D1A03" w14:textId="2395DF7F" w:rsidR="005E7B73" w:rsidRPr="002053FF" w:rsidRDefault="001D354D" w:rsidP="009A7C34">
      <w:pPr>
        <w:pStyle w:val="ListBullet"/>
        <w:rPr>
          <w:i/>
        </w:rPr>
      </w:pPr>
      <w:r>
        <w:rPr>
          <w:i/>
        </w:rPr>
        <w:t xml:space="preserve">PhUSE Working Groups – Volunteers driving industry advances: </w:t>
      </w:r>
      <w:hyperlink r:id="rId21" w:history="1">
        <w:r w:rsidRPr="00703AFC">
          <w:rPr>
            <w:rStyle w:val="Hyperlink"/>
            <w:i/>
          </w:rPr>
          <w:t>https://www.phusewiki.org/wiki/index.php?title=General</w:t>
        </w:r>
      </w:hyperlink>
    </w:p>
    <w:p w14:paraId="5B4BA5FA" w14:textId="47ABC342" w:rsidR="005E7B73" w:rsidRPr="002053FF" w:rsidRDefault="001D354D" w:rsidP="009A7C34">
      <w:pPr>
        <w:pStyle w:val="ListBullet"/>
        <w:rPr>
          <w:i/>
        </w:rPr>
      </w:pPr>
      <w:r>
        <w:rPr>
          <w:i/>
        </w:rPr>
        <w:t xml:space="preserve">PhUSE </w:t>
      </w:r>
      <w:r w:rsidRPr="001D354D">
        <w:rPr>
          <w:i/>
        </w:rPr>
        <w:t>Standard Analyses &amp; Code Sharing</w:t>
      </w:r>
      <w:r>
        <w:rPr>
          <w:i/>
        </w:rPr>
        <w:t xml:space="preserve"> Working Group – Volunteers standardizing analyses </w:t>
      </w:r>
      <w:hyperlink r:id="rId22" w:history="1">
        <w:r w:rsidRPr="00703AFC">
          <w:rPr>
            <w:rStyle w:val="Hyperlink"/>
            <w:i/>
          </w:rPr>
          <w:t>https://www.phusewiki.org/wiki/index.php?title=Standard_Analyses_%26_Code_Sharing</w:t>
        </w:r>
      </w:hyperlink>
    </w:p>
    <w:p w14:paraId="002B4D34" w14:textId="1ECAFC89" w:rsidR="0030406D" w:rsidRPr="009C1EE5" w:rsidRDefault="0030406D" w:rsidP="00BF3FAC">
      <w:pPr>
        <w:pStyle w:val="Heading1"/>
      </w:pPr>
      <w:bookmarkStart w:id="14" w:name="_Toc272756049"/>
      <w:r w:rsidRPr="009C1EE5">
        <w:t>Contact Information</w:t>
      </w:r>
      <w:bookmarkEnd w:id="14"/>
    </w:p>
    <w:p w14:paraId="07B792BC" w14:textId="6D7B2033"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 xml:space="preserve">Contact the </w:t>
      </w:r>
      <w:r w:rsidR="001D354D">
        <w:rPr>
          <w:rFonts w:cs="Arial"/>
        </w:rPr>
        <w:t>TDF project lead</w:t>
      </w:r>
      <w:r w:rsidRPr="0030406D">
        <w:rPr>
          <w:rFonts w:cs="Arial"/>
        </w:rPr>
        <w:t xml:space="preserve"> at:</w:t>
      </w:r>
    </w:p>
    <w:p w14:paraId="2884D97F" w14:textId="31A9F10C" w:rsidR="0030406D" w:rsidRPr="00A7641B" w:rsidRDefault="001D354D">
      <w:pPr>
        <w:pStyle w:val="AddressBlock"/>
        <w:rPr>
          <w:rFonts w:cs="Arial"/>
        </w:rPr>
      </w:pPr>
      <w:r w:rsidRPr="00A7641B">
        <w:rPr>
          <w:rFonts w:cs="Arial"/>
        </w:rPr>
        <w:t>Dante Di Tommaso</w:t>
      </w:r>
    </w:p>
    <w:p w14:paraId="0B98A6B3" w14:textId="465344CF" w:rsidR="0030406D" w:rsidRPr="00A7641B" w:rsidRDefault="001D354D">
      <w:pPr>
        <w:pStyle w:val="AddressBlock"/>
        <w:rPr>
          <w:rFonts w:cs="Arial"/>
        </w:rPr>
      </w:pPr>
      <w:r w:rsidRPr="00A7641B">
        <w:rPr>
          <w:rFonts w:cs="Arial"/>
        </w:rPr>
        <w:t>dantegd@gmail.com</w:t>
      </w:r>
    </w:p>
    <w:p w14:paraId="1638A8FB" w14:textId="1CE9A9F1" w:rsidR="0030406D" w:rsidRPr="00A7641B" w:rsidRDefault="0020725C">
      <w:pPr>
        <w:pStyle w:val="AddressBlock"/>
        <w:rPr>
          <w:rFonts w:cs="Arial"/>
        </w:rPr>
      </w:pPr>
      <w:hyperlink r:id="rId23" w:history="1">
        <w:r w:rsidR="001D354D" w:rsidRPr="00A7641B">
          <w:rPr>
            <w:rStyle w:val="Hyperlink"/>
            <w:rFonts w:cs="Arial"/>
          </w:rPr>
          <w:t>https://www.phusewiki.org/wiki/index.php?title=WG5_Project_09</w:t>
        </w:r>
      </w:hyperlink>
      <w:r w:rsidR="001D354D" w:rsidRPr="00A7641B">
        <w:rPr>
          <w:rFonts w:cs="Arial"/>
        </w:rPr>
        <w:t xml:space="preserve"> </w:t>
      </w:r>
    </w:p>
    <w:p w14:paraId="16B775CF" w14:textId="77777777" w:rsidR="00895254" w:rsidRPr="00A7641B" w:rsidRDefault="00895254">
      <w:pPr>
        <w:pStyle w:val="AddressBlock"/>
        <w:rPr>
          <w:rFonts w:cs="Arial"/>
        </w:rPr>
      </w:pPr>
    </w:p>
    <w:p w14:paraId="0E0D122F" w14:textId="3F751FED" w:rsidR="0030406D" w:rsidRDefault="001A0D72">
      <w:pPr>
        <w:pStyle w:val="PaperBody"/>
        <w:rPr>
          <w:rFonts w:cs="Arial"/>
        </w:rPr>
      </w:pPr>
      <w:r>
        <w:rPr>
          <w:rFonts w:ascii="Calibri" w:hAnsi="Calibri" w:cs="Calibri"/>
          <w:color w:val="000000"/>
          <w:sz w:val="22"/>
          <w:szCs w:val="22"/>
        </w:rPr>
        <w:t>Any brand and product names are trademarks of their respective companies.</w:t>
      </w:r>
    </w:p>
    <w:sectPr w:rsidR="0030406D" w:rsidSect="00525530">
      <w:headerReference w:type="default" r:id="rId24"/>
      <w:footerReference w:type="default" r:id="rId25"/>
      <w:footerReference w:type="first" r:id="rId26"/>
      <w:endnotePr>
        <w:numFmt w:val="decimal"/>
      </w:endnotePr>
      <w:type w:val="continuous"/>
      <w:pgSz w:w="12240" w:h="15840" w:code="1"/>
      <w:pgMar w:top="1440" w:right="1440" w:bottom="1440" w:left="1440" w:header="720" w:footer="720" w:gutter="0"/>
      <w:cols w:space="720"/>
      <w:titlePg/>
      <w:docGrid w:linePitch="24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Stroupe Cynthia" w:date="2020-04-10T08:33:00Z" w:initials="SC">
    <w:p w14:paraId="145F3417" w14:textId="6B90B985" w:rsidR="002B0927" w:rsidRDefault="002B0927">
      <w:pPr>
        <w:pStyle w:val="CommentText"/>
      </w:pPr>
      <w:r>
        <w:rPr>
          <w:rStyle w:val="CommentReference"/>
        </w:rPr>
        <w:annotationRef/>
      </w:r>
      <w:r>
        <w:t xml:space="preserve">what </w:t>
      </w:r>
      <w:proofErr w:type="spellStart"/>
      <w:r>
        <w:t>phuse</w:t>
      </w:r>
      <w:proofErr w:type="spellEnd"/>
      <w:r>
        <w:t xml:space="preserve"> project?  It seems like something is missing…</w:t>
      </w:r>
    </w:p>
  </w:comment>
  <w:comment w:id="7" w:author="Dante DiTommaso" w:date="2020-04-10T09:26:00Z" w:initials="DD">
    <w:p w14:paraId="0BF45C95" w14:textId="18E94595" w:rsidR="005F3FB7" w:rsidRDefault="005F3FB7">
      <w:pPr>
        <w:pStyle w:val="CommentText"/>
      </w:pPr>
      <w:r>
        <w:rPr>
          <w:rStyle w:val="CommentReference"/>
        </w:rPr>
        <w:annotationRef/>
      </w:r>
      <w:r>
        <w:t>Specifically mention SEND, and add recent CSS poster in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5F3417" w15:done="0"/>
  <w15:commentEx w15:paraId="0BF45C95" w15:paraIdParent="145F341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5F3417" w16cid:durableId="223AADC5"/>
  <w16cid:commentId w16cid:paraId="0BF45C95" w16cid:durableId="223ABA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F8C2F4" w14:textId="77777777" w:rsidR="00CF2FBC" w:rsidRDefault="00CF2FBC">
      <w:r>
        <w:separator/>
      </w:r>
    </w:p>
  </w:endnote>
  <w:endnote w:type="continuationSeparator" w:id="0">
    <w:p w14:paraId="25E3652B" w14:textId="77777777" w:rsidR="00CF2FBC" w:rsidRDefault="00CF2F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147E7009-7A73-442A-A245-B9BE87C42F38}"/>
  </w:font>
  <w:font w:name="Helvetica">
    <w:panose1 w:val="020B0604020202020204"/>
    <w:charset w:val="00"/>
    <w:family w:val="swiss"/>
    <w:pitch w:val="variable"/>
    <w:sig w:usb0="E0002EFF" w:usb1="C000785B" w:usb2="00000009" w:usb3="00000000" w:csb0="000001FF" w:csb1="00000000"/>
    <w:embedRegular r:id="rId2" w:fontKey="{BA2FFE45-634A-4484-9A3C-E28A61E45427}"/>
    <w:embedBold r:id="rId3" w:fontKey="{430D3AAF-19EF-42D4-B606-A9BC17889763}"/>
  </w:font>
  <w:font w:name="Tahoma">
    <w:panose1 w:val="020B0604030504040204"/>
    <w:charset w:val="00"/>
    <w:family w:val="swiss"/>
    <w:pitch w:val="variable"/>
    <w:sig w:usb0="E1002EFF" w:usb1="C000605B" w:usb2="00000029" w:usb3="00000000" w:csb0="000101FF" w:csb1="00000000"/>
    <w:embedRegular r:id="rId4" w:fontKey="{549E2F27-A94D-4768-8088-98F8AE5C4B50}"/>
    <w:embedBold r:id="rId5" w:fontKey="{A57E792C-3BE9-4857-9390-AF11A1B7D903}"/>
  </w:font>
  <w:font w:name="Book Antiqua">
    <w:panose1 w:val="02040602050305030304"/>
    <w:charset w:val="00"/>
    <w:family w:val="roman"/>
    <w:pitch w:val="variable"/>
    <w:sig w:usb0="00000287" w:usb1="00000000" w:usb2="00000000" w:usb3="00000000" w:csb0="0000009F" w:csb1="00000000"/>
    <w:embedRegular r:id="rId6" w:fontKey="{0F23A603-7A4A-4AAC-BEDB-648C00357009}"/>
  </w:font>
  <w:font w:name="Cambria">
    <w:panose1 w:val="02040503050406030204"/>
    <w:charset w:val="00"/>
    <w:family w:val="roman"/>
    <w:pitch w:val="variable"/>
    <w:sig w:usb0="E00006FF" w:usb1="420024FF" w:usb2="02000000" w:usb3="00000000" w:csb0="0000019F" w:csb1="00000000"/>
    <w:embedRegular r:id="rId7" w:fontKey="{F25CF95A-4739-461D-A505-7066EE29A116}"/>
    <w:embedBold r:id="rId8" w:fontKey="{39DDAADC-BB1E-4E32-8A54-059C790A28CB}"/>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embedRegular r:id="rId9" w:fontKey="{B2B0B286-AB02-4D88-B2AF-2FBB31BB1EB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E0258" w14:textId="77777777"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BA236C">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31DAA" w14:textId="77777777"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BA236C">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CD4922" w14:textId="77777777" w:rsidR="00CF2FBC" w:rsidRDefault="00CF2FBC">
      <w:r>
        <w:separator/>
      </w:r>
    </w:p>
  </w:footnote>
  <w:footnote w:type="continuationSeparator" w:id="0">
    <w:p w14:paraId="3655428A" w14:textId="77777777" w:rsidR="00CF2FBC" w:rsidRDefault="00CF2F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982C1" w14:textId="77777777" w:rsidR="00525530" w:rsidRPr="00525530" w:rsidRDefault="00525530" w:rsidP="00525530">
    <w:pPr>
      <w:widowControl/>
      <w:spacing w:after="0"/>
      <w:rPr>
        <w:rFonts w:ascii="Arial Narrow" w:hAnsi="Arial Narrow" w:cs="Arial"/>
        <w:szCs w:val="18"/>
      </w:rPr>
    </w:pPr>
  </w:p>
  <w:p w14:paraId="2189DA57" w14:textId="77777777" w:rsidR="00525530" w:rsidRDefault="005255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9A4FFB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F2246A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EF8033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2268D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D3CDA2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9C884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2B2D43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68AC8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903929"/>
    <w:multiLevelType w:val="hybridMultilevel"/>
    <w:tmpl w:val="2430C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FA593F"/>
    <w:multiLevelType w:val="hybridMultilevel"/>
    <w:tmpl w:val="FA70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870202"/>
    <w:multiLevelType w:val="hybridMultilevel"/>
    <w:tmpl w:val="65F6E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AC5268"/>
    <w:multiLevelType w:val="hybridMultilevel"/>
    <w:tmpl w:val="410A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33680B"/>
    <w:multiLevelType w:val="hybridMultilevel"/>
    <w:tmpl w:val="951A9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F56D94"/>
    <w:multiLevelType w:val="hybridMultilevel"/>
    <w:tmpl w:val="20E8C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 w15:restartNumberingAfterBreak="0">
    <w:nsid w:val="4A625CD1"/>
    <w:multiLevelType w:val="hybridMultilevel"/>
    <w:tmpl w:val="07EC513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4ACD6C39"/>
    <w:multiLevelType w:val="hybridMultilevel"/>
    <w:tmpl w:val="564CFD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8D7499"/>
    <w:multiLevelType w:val="hybridMultilevel"/>
    <w:tmpl w:val="E9CA8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4A2671"/>
    <w:multiLevelType w:val="hybridMultilevel"/>
    <w:tmpl w:val="05F4A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33400B"/>
    <w:multiLevelType w:val="hybridMultilevel"/>
    <w:tmpl w:val="3A3A1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5"/>
  </w:num>
  <w:num w:numId="9">
    <w:abstractNumId w:val="25"/>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21"/>
  </w:num>
  <w:num w:numId="17">
    <w:abstractNumId w:val="12"/>
  </w:num>
  <w:num w:numId="18">
    <w:abstractNumId w:val="19"/>
  </w:num>
  <w:num w:numId="19">
    <w:abstractNumId w:val="29"/>
  </w:num>
  <w:num w:numId="20">
    <w:abstractNumId w:val="30"/>
  </w:num>
  <w:num w:numId="21">
    <w:abstractNumId w:val="28"/>
  </w:num>
  <w:num w:numId="22">
    <w:abstractNumId w:val="13"/>
  </w:num>
  <w:num w:numId="23">
    <w:abstractNumId w:val="16"/>
  </w:num>
  <w:num w:numId="24">
    <w:abstractNumId w:val="18"/>
  </w:num>
  <w:num w:numId="25">
    <w:abstractNumId w:val="20"/>
  </w:num>
  <w:num w:numId="26">
    <w:abstractNumId w:val="34"/>
  </w:num>
  <w:num w:numId="27">
    <w:abstractNumId w:val="27"/>
  </w:num>
  <w:num w:numId="28">
    <w:abstractNumId w:val="26"/>
  </w:num>
  <w:num w:numId="29">
    <w:abstractNumId w:val="14"/>
  </w:num>
  <w:num w:numId="30">
    <w:abstractNumId w:val="23"/>
  </w:num>
  <w:num w:numId="31">
    <w:abstractNumId w:val="31"/>
  </w:num>
  <w:num w:numId="32">
    <w:abstractNumId w:val="24"/>
  </w:num>
  <w:num w:numId="33">
    <w:abstractNumId w:val="32"/>
  </w:num>
  <w:num w:numId="34">
    <w:abstractNumId w:val="17"/>
  </w:num>
  <w:num w:numId="35">
    <w:abstractNumId w:val="22"/>
  </w:num>
  <w:num w:numId="36">
    <w:abstractNumId w:val="33"/>
  </w:num>
  <w:num w:numId="3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roupe Cynthia">
    <w15:presenceInfo w15:providerId="None" w15:userId="Stroupe Cynthia"/>
  </w15:person>
  <w15:person w15:author="Dante DiTommaso">
    <w15:presenceInfo w15:providerId="AD" w15:userId="S-1-5-21-603153088-540701347-924725345-85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embedTrueTypeFonts/>
  <w:proofState w:spelling="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10241"/>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1C3"/>
    <w:rsid w:val="00012C8D"/>
    <w:rsid w:val="00017CD4"/>
    <w:rsid w:val="00020E74"/>
    <w:rsid w:val="000218DA"/>
    <w:rsid w:val="00022399"/>
    <w:rsid w:val="00031A7C"/>
    <w:rsid w:val="00035EB2"/>
    <w:rsid w:val="000552A3"/>
    <w:rsid w:val="00060DD9"/>
    <w:rsid w:val="000631F0"/>
    <w:rsid w:val="0006706C"/>
    <w:rsid w:val="00077F56"/>
    <w:rsid w:val="0008520A"/>
    <w:rsid w:val="00086226"/>
    <w:rsid w:val="00092E9A"/>
    <w:rsid w:val="00096857"/>
    <w:rsid w:val="00097B8E"/>
    <w:rsid w:val="000A07DD"/>
    <w:rsid w:val="000A39C5"/>
    <w:rsid w:val="000B3956"/>
    <w:rsid w:val="000B6125"/>
    <w:rsid w:val="000B7A67"/>
    <w:rsid w:val="000C0E54"/>
    <w:rsid w:val="000C1842"/>
    <w:rsid w:val="000C45FF"/>
    <w:rsid w:val="000D65D4"/>
    <w:rsid w:val="000E1ADD"/>
    <w:rsid w:val="000E411A"/>
    <w:rsid w:val="000E5C3B"/>
    <w:rsid w:val="000E7742"/>
    <w:rsid w:val="000F0ADC"/>
    <w:rsid w:val="000F11D3"/>
    <w:rsid w:val="000F5452"/>
    <w:rsid w:val="000F641E"/>
    <w:rsid w:val="00102037"/>
    <w:rsid w:val="00103796"/>
    <w:rsid w:val="0010452F"/>
    <w:rsid w:val="001211CD"/>
    <w:rsid w:val="00124E40"/>
    <w:rsid w:val="001318FF"/>
    <w:rsid w:val="001333E9"/>
    <w:rsid w:val="001336A1"/>
    <w:rsid w:val="00134360"/>
    <w:rsid w:val="00135FEE"/>
    <w:rsid w:val="001367A5"/>
    <w:rsid w:val="00137C68"/>
    <w:rsid w:val="001442DA"/>
    <w:rsid w:val="00147673"/>
    <w:rsid w:val="00153B37"/>
    <w:rsid w:val="001543A6"/>
    <w:rsid w:val="001567E8"/>
    <w:rsid w:val="00161B73"/>
    <w:rsid w:val="00162B78"/>
    <w:rsid w:val="00163D06"/>
    <w:rsid w:val="00170046"/>
    <w:rsid w:val="00170953"/>
    <w:rsid w:val="001804A2"/>
    <w:rsid w:val="001805E2"/>
    <w:rsid w:val="00192CCC"/>
    <w:rsid w:val="001936C6"/>
    <w:rsid w:val="00196545"/>
    <w:rsid w:val="001A0D72"/>
    <w:rsid w:val="001A1C7E"/>
    <w:rsid w:val="001A6F84"/>
    <w:rsid w:val="001C5EC6"/>
    <w:rsid w:val="001C61DE"/>
    <w:rsid w:val="001D14DE"/>
    <w:rsid w:val="001D2046"/>
    <w:rsid w:val="001D354D"/>
    <w:rsid w:val="001D7C35"/>
    <w:rsid w:val="001E3998"/>
    <w:rsid w:val="001E4D2A"/>
    <w:rsid w:val="00202EFC"/>
    <w:rsid w:val="002053FF"/>
    <w:rsid w:val="00205ED9"/>
    <w:rsid w:val="0020725C"/>
    <w:rsid w:val="00212D05"/>
    <w:rsid w:val="00216D8C"/>
    <w:rsid w:val="00224857"/>
    <w:rsid w:val="002252C1"/>
    <w:rsid w:val="00226606"/>
    <w:rsid w:val="0023114D"/>
    <w:rsid w:val="00232E92"/>
    <w:rsid w:val="00242C6B"/>
    <w:rsid w:val="00243138"/>
    <w:rsid w:val="002474B3"/>
    <w:rsid w:val="002503C1"/>
    <w:rsid w:val="00255AF8"/>
    <w:rsid w:val="002616F3"/>
    <w:rsid w:val="00265945"/>
    <w:rsid w:val="002702EE"/>
    <w:rsid w:val="00276EB7"/>
    <w:rsid w:val="00277263"/>
    <w:rsid w:val="00280291"/>
    <w:rsid w:val="00283258"/>
    <w:rsid w:val="002A23D0"/>
    <w:rsid w:val="002A3D02"/>
    <w:rsid w:val="002A7239"/>
    <w:rsid w:val="002B08C5"/>
    <w:rsid w:val="002B0927"/>
    <w:rsid w:val="002B3295"/>
    <w:rsid w:val="002C06A9"/>
    <w:rsid w:val="002C3C3A"/>
    <w:rsid w:val="002C6069"/>
    <w:rsid w:val="002D309A"/>
    <w:rsid w:val="002E33B1"/>
    <w:rsid w:val="002E6187"/>
    <w:rsid w:val="002E6364"/>
    <w:rsid w:val="0030035A"/>
    <w:rsid w:val="0030406D"/>
    <w:rsid w:val="00304983"/>
    <w:rsid w:val="00307AA2"/>
    <w:rsid w:val="0031167A"/>
    <w:rsid w:val="0031238E"/>
    <w:rsid w:val="003144E4"/>
    <w:rsid w:val="00316BBA"/>
    <w:rsid w:val="0031774A"/>
    <w:rsid w:val="00323C37"/>
    <w:rsid w:val="00327769"/>
    <w:rsid w:val="00334DFB"/>
    <w:rsid w:val="003413EB"/>
    <w:rsid w:val="0034592D"/>
    <w:rsid w:val="003462BE"/>
    <w:rsid w:val="00357BA7"/>
    <w:rsid w:val="0036008A"/>
    <w:rsid w:val="0036099C"/>
    <w:rsid w:val="003628FA"/>
    <w:rsid w:val="003671F1"/>
    <w:rsid w:val="003709E0"/>
    <w:rsid w:val="0037514D"/>
    <w:rsid w:val="00380F58"/>
    <w:rsid w:val="00387F0A"/>
    <w:rsid w:val="003A1539"/>
    <w:rsid w:val="003A3A10"/>
    <w:rsid w:val="003A3CB7"/>
    <w:rsid w:val="003B027C"/>
    <w:rsid w:val="003B2A01"/>
    <w:rsid w:val="003B3896"/>
    <w:rsid w:val="003B6CF8"/>
    <w:rsid w:val="003C1E1A"/>
    <w:rsid w:val="003C2570"/>
    <w:rsid w:val="003D2AD5"/>
    <w:rsid w:val="003D3CEA"/>
    <w:rsid w:val="003D4FFE"/>
    <w:rsid w:val="003F1464"/>
    <w:rsid w:val="003F4EF3"/>
    <w:rsid w:val="003F6F04"/>
    <w:rsid w:val="003F6FA1"/>
    <w:rsid w:val="004011DE"/>
    <w:rsid w:val="00404ACE"/>
    <w:rsid w:val="00406DA6"/>
    <w:rsid w:val="00406E7F"/>
    <w:rsid w:val="0040739E"/>
    <w:rsid w:val="00413113"/>
    <w:rsid w:val="00414889"/>
    <w:rsid w:val="004148C0"/>
    <w:rsid w:val="004159E7"/>
    <w:rsid w:val="00417FBF"/>
    <w:rsid w:val="004275AE"/>
    <w:rsid w:val="00432E20"/>
    <w:rsid w:val="0044378C"/>
    <w:rsid w:val="00461C14"/>
    <w:rsid w:val="00463065"/>
    <w:rsid w:val="00463BA3"/>
    <w:rsid w:val="00476FAD"/>
    <w:rsid w:val="004826F7"/>
    <w:rsid w:val="004860D4"/>
    <w:rsid w:val="00494CE8"/>
    <w:rsid w:val="004A1476"/>
    <w:rsid w:val="004B1CD1"/>
    <w:rsid w:val="004E0ABE"/>
    <w:rsid w:val="004E10E9"/>
    <w:rsid w:val="004E3E32"/>
    <w:rsid w:val="004E404B"/>
    <w:rsid w:val="004F26EA"/>
    <w:rsid w:val="004F63E6"/>
    <w:rsid w:val="004F6FCB"/>
    <w:rsid w:val="0050544B"/>
    <w:rsid w:val="005061A4"/>
    <w:rsid w:val="00523D3D"/>
    <w:rsid w:val="00525530"/>
    <w:rsid w:val="00525B60"/>
    <w:rsid w:val="00525EA7"/>
    <w:rsid w:val="0053612C"/>
    <w:rsid w:val="00544E30"/>
    <w:rsid w:val="0054511D"/>
    <w:rsid w:val="005456A6"/>
    <w:rsid w:val="00546C52"/>
    <w:rsid w:val="00550C43"/>
    <w:rsid w:val="005563FD"/>
    <w:rsid w:val="00566D3C"/>
    <w:rsid w:val="005737E1"/>
    <w:rsid w:val="00574587"/>
    <w:rsid w:val="00574C89"/>
    <w:rsid w:val="00577F01"/>
    <w:rsid w:val="005818C7"/>
    <w:rsid w:val="00583F4C"/>
    <w:rsid w:val="00587E74"/>
    <w:rsid w:val="00592DB3"/>
    <w:rsid w:val="00592F24"/>
    <w:rsid w:val="005A36BF"/>
    <w:rsid w:val="005A3E7F"/>
    <w:rsid w:val="005A73D5"/>
    <w:rsid w:val="005B174F"/>
    <w:rsid w:val="005B5DD6"/>
    <w:rsid w:val="005C0428"/>
    <w:rsid w:val="005C08F8"/>
    <w:rsid w:val="005C2A9F"/>
    <w:rsid w:val="005C31D1"/>
    <w:rsid w:val="005C412E"/>
    <w:rsid w:val="005D17E3"/>
    <w:rsid w:val="005E2A41"/>
    <w:rsid w:val="005E610E"/>
    <w:rsid w:val="005E7B73"/>
    <w:rsid w:val="005F3235"/>
    <w:rsid w:val="005F3FB7"/>
    <w:rsid w:val="006020CF"/>
    <w:rsid w:val="00603763"/>
    <w:rsid w:val="00616753"/>
    <w:rsid w:val="00617C96"/>
    <w:rsid w:val="0062404B"/>
    <w:rsid w:val="006248C2"/>
    <w:rsid w:val="00624EDE"/>
    <w:rsid w:val="006267BD"/>
    <w:rsid w:val="00626B1E"/>
    <w:rsid w:val="00627845"/>
    <w:rsid w:val="00631DE9"/>
    <w:rsid w:val="00636D21"/>
    <w:rsid w:val="00650E5F"/>
    <w:rsid w:val="00653434"/>
    <w:rsid w:val="00655AF9"/>
    <w:rsid w:val="00660AE3"/>
    <w:rsid w:val="00670033"/>
    <w:rsid w:val="0067005A"/>
    <w:rsid w:val="00670F43"/>
    <w:rsid w:val="0067400F"/>
    <w:rsid w:val="0069658F"/>
    <w:rsid w:val="006A03BD"/>
    <w:rsid w:val="006A4D30"/>
    <w:rsid w:val="006A76EB"/>
    <w:rsid w:val="006A7E7C"/>
    <w:rsid w:val="006B1225"/>
    <w:rsid w:val="006B7F12"/>
    <w:rsid w:val="006D0F27"/>
    <w:rsid w:val="006D41B7"/>
    <w:rsid w:val="006F0A2E"/>
    <w:rsid w:val="006F44C3"/>
    <w:rsid w:val="006F67FD"/>
    <w:rsid w:val="007030DF"/>
    <w:rsid w:val="00703614"/>
    <w:rsid w:val="00741D18"/>
    <w:rsid w:val="00750D9F"/>
    <w:rsid w:val="00754108"/>
    <w:rsid w:val="00757A6E"/>
    <w:rsid w:val="00762137"/>
    <w:rsid w:val="00762FCE"/>
    <w:rsid w:val="00775B89"/>
    <w:rsid w:val="007A2ACE"/>
    <w:rsid w:val="007A43C1"/>
    <w:rsid w:val="007B6CCE"/>
    <w:rsid w:val="007B7010"/>
    <w:rsid w:val="007C0B87"/>
    <w:rsid w:val="007C2F8E"/>
    <w:rsid w:val="007D4191"/>
    <w:rsid w:val="007E1D47"/>
    <w:rsid w:val="007E21B3"/>
    <w:rsid w:val="007E224E"/>
    <w:rsid w:val="007E2E49"/>
    <w:rsid w:val="007E5E6B"/>
    <w:rsid w:val="007F03B7"/>
    <w:rsid w:val="007F115E"/>
    <w:rsid w:val="007F1854"/>
    <w:rsid w:val="007F4B5A"/>
    <w:rsid w:val="00801EFF"/>
    <w:rsid w:val="00813C11"/>
    <w:rsid w:val="0082683A"/>
    <w:rsid w:val="00840BFB"/>
    <w:rsid w:val="00855AC2"/>
    <w:rsid w:val="0085795C"/>
    <w:rsid w:val="00860F5F"/>
    <w:rsid w:val="008613B4"/>
    <w:rsid w:val="008804BE"/>
    <w:rsid w:val="0088619F"/>
    <w:rsid w:val="008863FC"/>
    <w:rsid w:val="008903C6"/>
    <w:rsid w:val="008946DD"/>
    <w:rsid w:val="00895254"/>
    <w:rsid w:val="00897119"/>
    <w:rsid w:val="008B146D"/>
    <w:rsid w:val="008B3338"/>
    <w:rsid w:val="008B4C07"/>
    <w:rsid w:val="008C1B32"/>
    <w:rsid w:val="008C2777"/>
    <w:rsid w:val="008D0EFE"/>
    <w:rsid w:val="008D22B8"/>
    <w:rsid w:val="008E253A"/>
    <w:rsid w:val="008E2A87"/>
    <w:rsid w:val="009071A3"/>
    <w:rsid w:val="00913154"/>
    <w:rsid w:val="00921BB9"/>
    <w:rsid w:val="00931670"/>
    <w:rsid w:val="00934531"/>
    <w:rsid w:val="00935989"/>
    <w:rsid w:val="00940957"/>
    <w:rsid w:val="00944B91"/>
    <w:rsid w:val="00952C3E"/>
    <w:rsid w:val="00957B3C"/>
    <w:rsid w:val="00963130"/>
    <w:rsid w:val="009719E3"/>
    <w:rsid w:val="00975154"/>
    <w:rsid w:val="009836E1"/>
    <w:rsid w:val="009978C6"/>
    <w:rsid w:val="009A27C4"/>
    <w:rsid w:val="009A7C34"/>
    <w:rsid w:val="009A7D20"/>
    <w:rsid w:val="009B24F7"/>
    <w:rsid w:val="009B4F9B"/>
    <w:rsid w:val="009C0C93"/>
    <w:rsid w:val="009C1EE5"/>
    <w:rsid w:val="009C2B01"/>
    <w:rsid w:val="009D3E54"/>
    <w:rsid w:val="009D422C"/>
    <w:rsid w:val="009E49C4"/>
    <w:rsid w:val="009F032D"/>
    <w:rsid w:val="009F09C7"/>
    <w:rsid w:val="009F20B8"/>
    <w:rsid w:val="00A0156B"/>
    <w:rsid w:val="00A01AE7"/>
    <w:rsid w:val="00A03F21"/>
    <w:rsid w:val="00A04F54"/>
    <w:rsid w:val="00A06277"/>
    <w:rsid w:val="00A07AA8"/>
    <w:rsid w:val="00A11FF6"/>
    <w:rsid w:val="00A126A2"/>
    <w:rsid w:val="00A24434"/>
    <w:rsid w:val="00A31BD3"/>
    <w:rsid w:val="00A34C3E"/>
    <w:rsid w:val="00A42505"/>
    <w:rsid w:val="00A50A7E"/>
    <w:rsid w:val="00A57E73"/>
    <w:rsid w:val="00A64653"/>
    <w:rsid w:val="00A6642F"/>
    <w:rsid w:val="00A707A6"/>
    <w:rsid w:val="00A7641B"/>
    <w:rsid w:val="00A93501"/>
    <w:rsid w:val="00A95BF9"/>
    <w:rsid w:val="00AA2815"/>
    <w:rsid w:val="00AA308D"/>
    <w:rsid w:val="00AB0011"/>
    <w:rsid w:val="00AC5FC0"/>
    <w:rsid w:val="00AD2C87"/>
    <w:rsid w:val="00AD3886"/>
    <w:rsid w:val="00AD4564"/>
    <w:rsid w:val="00AD4AAB"/>
    <w:rsid w:val="00AD776B"/>
    <w:rsid w:val="00AD7EAD"/>
    <w:rsid w:val="00AF7EB4"/>
    <w:rsid w:val="00B0189C"/>
    <w:rsid w:val="00B137C3"/>
    <w:rsid w:val="00B16F23"/>
    <w:rsid w:val="00B214F8"/>
    <w:rsid w:val="00B25F52"/>
    <w:rsid w:val="00B26C2F"/>
    <w:rsid w:val="00B27FA9"/>
    <w:rsid w:val="00B3031C"/>
    <w:rsid w:val="00B34026"/>
    <w:rsid w:val="00B4478D"/>
    <w:rsid w:val="00B47219"/>
    <w:rsid w:val="00B47B17"/>
    <w:rsid w:val="00B52F9B"/>
    <w:rsid w:val="00B530E3"/>
    <w:rsid w:val="00B621C3"/>
    <w:rsid w:val="00B64F4C"/>
    <w:rsid w:val="00B70845"/>
    <w:rsid w:val="00B71610"/>
    <w:rsid w:val="00B823A2"/>
    <w:rsid w:val="00B82BF1"/>
    <w:rsid w:val="00B8451E"/>
    <w:rsid w:val="00B85542"/>
    <w:rsid w:val="00B85A21"/>
    <w:rsid w:val="00B85C69"/>
    <w:rsid w:val="00B963A4"/>
    <w:rsid w:val="00BA236C"/>
    <w:rsid w:val="00BA47E1"/>
    <w:rsid w:val="00BA5522"/>
    <w:rsid w:val="00BC5B54"/>
    <w:rsid w:val="00BD63CF"/>
    <w:rsid w:val="00BD70D2"/>
    <w:rsid w:val="00BD7D7E"/>
    <w:rsid w:val="00BE04B9"/>
    <w:rsid w:val="00BF3FAC"/>
    <w:rsid w:val="00BF4C5B"/>
    <w:rsid w:val="00C06D53"/>
    <w:rsid w:val="00C11B81"/>
    <w:rsid w:val="00C13E0A"/>
    <w:rsid w:val="00C16742"/>
    <w:rsid w:val="00C17E13"/>
    <w:rsid w:val="00C2565E"/>
    <w:rsid w:val="00C26BE0"/>
    <w:rsid w:val="00C36B0F"/>
    <w:rsid w:val="00C42E5F"/>
    <w:rsid w:val="00C4671B"/>
    <w:rsid w:val="00C5587F"/>
    <w:rsid w:val="00C57397"/>
    <w:rsid w:val="00C703DC"/>
    <w:rsid w:val="00C8341C"/>
    <w:rsid w:val="00C92FBC"/>
    <w:rsid w:val="00C96B00"/>
    <w:rsid w:val="00CA4B04"/>
    <w:rsid w:val="00CA4FD9"/>
    <w:rsid w:val="00CB1C1F"/>
    <w:rsid w:val="00CC3407"/>
    <w:rsid w:val="00CC59DC"/>
    <w:rsid w:val="00CD1CDE"/>
    <w:rsid w:val="00CD2AB9"/>
    <w:rsid w:val="00CD4D4C"/>
    <w:rsid w:val="00CE35C8"/>
    <w:rsid w:val="00CF2FBC"/>
    <w:rsid w:val="00D00830"/>
    <w:rsid w:val="00D0227F"/>
    <w:rsid w:val="00D02666"/>
    <w:rsid w:val="00D053C8"/>
    <w:rsid w:val="00D1320E"/>
    <w:rsid w:val="00D17D92"/>
    <w:rsid w:val="00D20026"/>
    <w:rsid w:val="00D21349"/>
    <w:rsid w:val="00D223BB"/>
    <w:rsid w:val="00D25074"/>
    <w:rsid w:val="00D32F73"/>
    <w:rsid w:val="00D338EC"/>
    <w:rsid w:val="00D34289"/>
    <w:rsid w:val="00D405CF"/>
    <w:rsid w:val="00D43209"/>
    <w:rsid w:val="00D45CC0"/>
    <w:rsid w:val="00D473C3"/>
    <w:rsid w:val="00D4792C"/>
    <w:rsid w:val="00D525F7"/>
    <w:rsid w:val="00D56055"/>
    <w:rsid w:val="00D61D89"/>
    <w:rsid w:val="00D67317"/>
    <w:rsid w:val="00D67E6D"/>
    <w:rsid w:val="00D70048"/>
    <w:rsid w:val="00D73E5B"/>
    <w:rsid w:val="00D76A64"/>
    <w:rsid w:val="00D77C73"/>
    <w:rsid w:val="00D815FA"/>
    <w:rsid w:val="00D854A6"/>
    <w:rsid w:val="00D90770"/>
    <w:rsid w:val="00D957F9"/>
    <w:rsid w:val="00DA15A1"/>
    <w:rsid w:val="00DA38F2"/>
    <w:rsid w:val="00DA4C7A"/>
    <w:rsid w:val="00DB3466"/>
    <w:rsid w:val="00DB70D8"/>
    <w:rsid w:val="00DD00C9"/>
    <w:rsid w:val="00DE22C6"/>
    <w:rsid w:val="00DE2339"/>
    <w:rsid w:val="00DE33D3"/>
    <w:rsid w:val="00DE710A"/>
    <w:rsid w:val="00E03E0E"/>
    <w:rsid w:val="00E15A8E"/>
    <w:rsid w:val="00E175C9"/>
    <w:rsid w:val="00E274E1"/>
    <w:rsid w:val="00E40D4B"/>
    <w:rsid w:val="00E46913"/>
    <w:rsid w:val="00E47CFC"/>
    <w:rsid w:val="00E57684"/>
    <w:rsid w:val="00E57CAE"/>
    <w:rsid w:val="00E61173"/>
    <w:rsid w:val="00E639CF"/>
    <w:rsid w:val="00E73A17"/>
    <w:rsid w:val="00E9126A"/>
    <w:rsid w:val="00E91FAB"/>
    <w:rsid w:val="00E92EAE"/>
    <w:rsid w:val="00EB3031"/>
    <w:rsid w:val="00EB66F7"/>
    <w:rsid w:val="00EC37D7"/>
    <w:rsid w:val="00ED20D5"/>
    <w:rsid w:val="00ED2B7F"/>
    <w:rsid w:val="00ED3992"/>
    <w:rsid w:val="00ED4DFA"/>
    <w:rsid w:val="00EE0624"/>
    <w:rsid w:val="00EE0C2A"/>
    <w:rsid w:val="00EE13E8"/>
    <w:rsid w:val="00EE27DB"/>
    <w:rsid w:val="00EE44C7"/>
    <w:rsid w:val="00EE6AD0"/>
    <w:rsid w:val="00EF32E9"/>
    <w:rsid w:val="00EF7C84"/>
    <w:rsid w:val="00F15808"/>
    <w:rsid w:val="00F201E9"/>
    <w:rsid w:val="00F232D4"/>
    <w:rsid w:val="00F23349"/>
    <w:rsid w:val="00F256B7"/>
    <w:rsid w:val="00F27878"/>
    <w:rsid w:val="00F33B32"/>
    <w:rsid w:val="00F41A66"/>
    <w:rsid w:val="00F462BD"/>
    <w:rsid w:val="00F548F2"/>
    <w:rsid w:val="00F54B99"/>
    <w:rsid w:val="00F57530"/>
    <w:rsid w:val="00F624B1"/>
    <w:rsid w:val="00F74C24"/>
    <w:rsid w:val="00F75FF2"/>
    <w:rsid w:val="00F96B3C"/>
    <w:rsid w:val="00F975E1"/>
    <w:rsid w:val="00FB2F5E"/>
    <w:rsid w:val="00FB3650"/>
    <w:rsid w:val="00FC048A"/>
    <w:rsid w:val="00FC0BC4"/>
    <w:rsid w:val="00FC7DB8"/>
    <w:rsid w:val="00FD59B2"/>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0B99B86D"/>
  <w15:docId w15:val="{C19F5C4F-E2AA-4674-B150-2B76FF543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17D92"/>
    <w:pPr>
      <w:widowControl w:val="0"/>
      <w:spacing w:after="120"/>
    </w:pPr>
    <w:rPr>
      <w:rFonts w:ascii="Arial" w:hAnsi="Arial"/>
      <w:sz w:val="18"/>
    </w:rPr>
  </w:style>
  <w:style w:type="paragraph" w:styleId="Heading1">
    <w:name w:val="heading 1"/>
    <w:basedOn w:val="Normal"/>
    <w:next w:val="PaperBody"/>
    <w:link w:val="Heading1Char"/>
    <w:qFormat/>
    <w:rsid w:val="00AA2815"/>
    <w:pPr>
      <w:keepNext/>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A2815"/>
    <w:pPr>
      <w:keepNext/>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A2815"/>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A2815"/>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styleId="UnresolvedMention">
    <w:name w:val="Unresolved Mention"/>
    <w:basedOn w:val="DefaultParagraphFont"/>
    <w:uiPriority w:val="99"/>
    <w:semiHidden/>
    <w:unhideWhenUsed/>
    <w:rsid w:val="001D35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9046">
      <w:bodyDiv w:val="1"/>
      <w:marLeft w:val="0"/>
      <w:marRight w:val="0"/>
      <w:marTop w:val="0"/>
      <w:marBottom w:val="0"/>
      <w:divBdr>
        <w:top w:val="none" w:sz="0" w:space="0" w:color="auto"/>
        <w:left w:val="none" w:sz="0" w:space="0" w:color="auto"/>
        <w:bottom w:val="none" w:sz="0" w:space="0" w:color="auto"/>
        <w:right w:val="none" w:sz="0" w:space="0" w:color="auto"/>
      </w:divBdr>
    </w:div>
    <w:div w:id="102041892">
      <w:bodyDiv w:val="1"/>
      <w:marLeft w:val="0"/>
      <w:marRight w:val="0"/>
      <w:marTop w:val="0"/>
      <w:marBottom w:val="0"/>
      <w:divBdr>
        <w:top w:val="none" w:sz="0" w:space="0" w:color="auto"/>
        <w:left w:val="none" w:sz="0" w:space="0" w:color="auto"/>
        <w:bottom w:val="none" w:sz="0" w:space="0" w:color="auto"/>
        <w:right w:val="none" w:sz="0" w:space="0" w:color="auto"/>
      </w:divBdr>
      <w:divsChild>
        <w:div w:id="1075318178">
          <w:marLeft w:val="648"/>
          <w:marRight w:val="0"/>
          <w:marTop w:val="210"/>
          <w:marBottom w:val="0"/>
          <w:divBdr>
            <w:top w:val="none" w:sz="0" w:space="0" w:color="auto"/>
            <w:left w:val="none" w:sz="0" w:space="0" w:color="auto"/>
            <w:bottom w:val="none" w:sz="0" w:space="0" w:color="auto"/>
            <w:right w:val="none" w:sz="0" w:space="0" w:color="auto"/>
          </w:divBdr>
        </w:div>
        <w:div w:id="66340474">
          <w:marLeft w:val="648"/>
          <w:marRight w:val="0"/>
          <w:marTop w:val="210"/>
          <w:marBottom w:val="0"/>
          <w:divBdr>
            <w:top w:val="none" w:sz="0" w:space="0" w:color="auto"/>
            <w:left w:val="none" w:sz="0" w:space="0" w:color="auto"/>
            <w:bottom w:val="none" w:sz="0" w:space="0" w:color="auto"/>
            <w:right w:val="none" w:sz="0" w:space="0" w:color="auto"/>
          </w:divBdr>
        </w:div>
        <w:div w:id="1146625446">
          <w:marLeft w:val="1267"/>
          <w:marRight w:val="0"/>
          <w:marTop w:val="210"/>
          <w:marBottom w:val="0"/>
          <w:divBdr>
            <w:top w:val="none" w:sz="0" w:space="0" w:color="auto"/>
            <w:left w:val="none" w:sz="0" w:space="0" w:color="auto"/>
            <w:bottom w:val="none" w:sz="0" w:space="0" w:color="auto"/>
            <w:right w:val="none" w:sz="0" w:space="0" w:color="auto"/>
          </w:divBdr>
        </w:div>
        <w:div w:id="1036811924">
          <w:marLeft w:val="792"/>
          <w:marRight w:val="0"/>
          <w:marTop w:val="210"/>
          <w:marBottom w:val="0"/>
          <w:divBdr>
            <w:top w:val="none" w:sz="0" w:space="0" w:color="auto"/>
            <w:left w:val="none" w:sz="0" w:space="0" w:color="auto"/>
            <w:bottom w:val="none" w:sz="0" w:space="0" w:color="auto"/>
            <w:right w:val="none" w:sz="0" w:space="0" w:color="auto"/>
          </w:divBdr>
        </w:div>
        <w:div w:id="475536089">
          <w:marLeft w:val="648"/>
          <w:marRight w:val="0"/>
          <w:marTop w:val="210"/>
          <w:marBottom w:val="0"/>
          <w:divBdr>
            <w:top w:val="none" w:sz="0" w:space="0" w:color="auto"/>
            <w:left w:val="none" w:sz="0" w:space="0" w:color="auto"/>
            <w:bottom w:val="none" w:sz="0" w:space="0" w:color="auto"/>
            <w:right w:val="none" w:sz="0" w:space="0" w:color="auto"/>
          </w:divBdr>
        </w:div>
      </w:divsChild>
    </w:div>
    <w:div w:id="118451384">
      <w:bodyDiv w:val="1"/>
      <w:marLeft w:val="0"/>
      <w:marRight w:val="0"/>
      <w:marTop w:val="0"/>
      <w:marBottom w:val="0"/>
      <w:divBdr>
        <w:top w:val="none" w:sz="0" w:space="0" w:color="auto"/>
        <w:left w:val="none" w:sz="0" w:space="0" w:color="auto"/>
        <w:bottom w:val="none" w:sz="0" w:space="0" w:color="auto"/>
        <w:right w:val="none" w:sz="0" w:space="0" w:color="auto"/>
      </w:divBdr>
      <w:divsChild>
        <w:div w:id="376855772">
          <w:marLeft w:val="0"/>
          <w:marRight w:val="0"/>
          <w:marTop w:val="0"/>
          <w:marBottom w:val="0"/>
          <w:divBdr>
            <w:top w:val="none" w:sz="0" w:space="0" w:color="auto"/>
            <w:left w:val="none" w:sz="0" w:space="0" w:color="auto"/>
            <w:bottom w:val="none" w:sz="0" w:space="0" w:color="auto"/>
            <w:right w:val="none" w:sz="0" w:space="0" w:color="auto"/>
          </w:divBdr>
          <w:divsChild>
            <w:div w:id="1675761536">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211505112">
      <w:bodyDiv w:val="1"/>
      <w:marLeft w:val="0"/>
      <w:marRight w:val="0"/>
      <w:marTop w:val="0"/>
      <w:marBottom w:val="0"/>
      <w:divBdr>
        <w:top w:val="none" w:sz="0" w:space="0" w:color="auto"/>
        <w:left w:val="none" w:sz="0" w:space="0" w:color="auto"/>
        <w:bottom w:val="none" w:sz="0" w:space="0" w:color="auto"/>
        <w:right w:val="none" w:sz="0" w:space="0" w:color="auto"/>
      </w:divBdr>
    </w:div>
    <w:div w:id="372001177">
      <w:bodyDiv w:val="1"/>
      <w:marLeft w:val="0"/>
      <w:marRight w:val="0"/>
      <w:marTop w:val="0"/>
      <w:marBottom w:val="0"/>
      <w:divBdr>
        <w:top w:val="none" w:sz="0" w:space="0" w:color="auto"/>
        <w:left w:val="none" w:sz="0" w:space="0" w:color="auto"/>
        <w:bottom w:val="none" w:sz="0" w:space="0" w:color="auto"/>
        <w:right w:val="none" w:sz="0" w:space="0" w:color="auto"/>
      </w:divBdr>
      <w:divsChild>
        <w:div w:id="937173961">
          <w:marLeft w:val="720"/>
          <w:marRight w:val="0"/>
          <w:marTop w:val="120"/>
          <w:marBottom w:val="0"/>
          <w:divBdr>
            <w:top w:val="none" w:sz="0" w:space="0" w:color="auto"/>
            <w:left w:val="none" w:sz="0" w:space="0" w:color="auto"/>
            <w:bottom w:val="none" w:sz="0" w:space="0" w:color="auto"/>
            <w:right w:val="none" w:sz="0" w:space="0" w:color="auto"/>
          </w:divBdr>
        </w:div>
        <w:div w:id="430854717">
          <w:marLeft w:val="720"/>
          <w:marRight w:val="0"/>
          <w:marTop w:val="120"/>
          <w:marBottom w:val="0"/>
          <w:divBdr>
            <w:top w:val="none" w:sz="0" w:space="0" w:color="auto"/>
            <w:left w:val="none" w:sz="0" w:space="0" w:color="auto"/>
            <w:bottom w:val="none" w:sz="0" w:space="0" w:color="auto"/>
            <w:right w:val="none" w:sz="0" w:space="0" w:color="auto"/>
          </w:divBdr>
        </w:div>
        <w:div w:id="831406477">
          <w:marLeft w:val="907"/>
          <w:marRight w:val="0"/>
          <w:marTop w:val="120"/>
          <w:marBottom w:val="0"/>
          <w:divBdr>
            <w:top w:val="none" w:sz="0" w:space="0" w:color="auto"/>
            <w:left w:val="none" w:sz="0" w:space="0" w:color="auto"/>
            <w:bottom w:val="none" w:sz="0" w:space="0" w:color="auto"/>
            <w:right w:val="none" w:sz="0" w:space="0" w:color="auto"/>
          </w:divBdr>
        </w:div>
        <w:div w:id="739524081">
          <w:marLeft w:val="907"/>
          <w:marRight w:val="0"/>
          <w:marTop w:val="120"/>
          <w:marBottom w:val="0"/>
          <w:divBdr>
            <w:top w:val="none" w:sz="0" w:space="0" w:color="auto"/>
            <w:left w:val="none" w:sz="0" w:space="0" w:color="auto"/>
            <w:bottom w:val="none" w:sz="0" w:space="0" w:color="auto"/>
            <w:right w:val="none" w:sz="0" w:space="0" w:color="auto"/>
          </w:divBdr>
        </w:div>
        <w:div w:id="977567509">
          <w:marLeft w:val="907"/>
          <w:marRight w:val="0"/>
          <w:marTop w:val="120"/>
          <w:marBottom w:val="0"/>
          <w:divBdr>
            <w:top w:val="none" w:sz="0" w:space="0" w:color="auto"/>
            <w:left w:val="none" w:sz="0" w:space="0" w:color="auto"/>
            <w:bottom w:val="none" w:sz="0" w:space="0" w:color="auto"/>
            <w:right w:val="none" w:sz="0" w:space="0" w:color="auto"/>
          </w:divBdr>
        </w:div>
        <w:div w:id="12850398">
          <w:marLeft w:val="907"/>
          <w:marRight w:val="0"/>
          <w:marTop w:val="120"/>
          <w:marBottom w:val="0"/>
          <w:divBdr>
            <w:top w:val="none" w:sz="0" w:space="0" w:color="auto"/>
            <w:left w:val="none" w:sz="0" w:space="0" w:color="auto"/>
            <w:bottom w:val="none" w:sz="0" w:space="0" w:color="auto"/>
            <w:right w:val="none" w:sz="0" w:space="0" w:color="auto"/>
          </w:divBdr>
        </w:div>
      </w:divsChild>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645354346">
      <w:bodyDiv w:val="1"/>
      <w:marLeft w:val="0"/>
      <w:marRight w:val="0"/>
      <w:marTop w:val="0"/>
      <w:marBottom w:val="0"/>
      <w:divBdr>
        <w:top w:val="none" w:sz="0" w:space="0" w:color="auto"/>
        <w:left w:val="none" w:sz="0" w:space="0" w:color="auto"/>
        <w:bottom w:val="none" w:sz="0" w:space="0" w:color="auto"/>
        <w:right w:val="none" w:sz="0" w:space="0" w:color="auto"/>
      </w:divBdr>
      <w:divsChild>
        <w:div w:id="299850929">
          <w:marLeft w:val="0"/>
          <w:marRight w:val="0"/>
          <w:marTop w:val="0"/>
          <w:marBottom w:val="0"/>
          <w:divBdr>
            <w:top w:val="none" w:sz="0" w:space="0" w:color="auto"/>
            <w:left w:val="none" w:sz="0" w:space="0" w:color="auto"/>
            <w:bottom w:val="none" w:sz="0" w:space="0" w:color="auto"/>
            <w:right w:val="none" w:sz="0" w:space="0" w:color="auto"/>
          </w:divBdr>
          <w:divsChild>
            <w:div w:id="1183788866">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705065508">
      <w:bodyDiv w:val="1"/>
      <w:marLeft w:val="0"/>
      <w:marRight w:val="0"/>
      <w:marTop w:val="0"/>
      <w:marBottom w:val="0"/>
      <w:divBdr>
        <w:top w:val="none" w:sz="0" w:space="0" w:color="auto"/>
        <w:left w:val="none" w:sz="0" w:space="0" w:color="auto"/>
        <w:bottom w:val="none" w:sz="0" w:space="0" w:color="auto"/>
        <w:right w:val="none" w:sz="0" w:space="0" w:color="auto"/>
      </w:divBdr>
      <w:divsChild>
        <w:div w:id="717170177">
          <w:marLeft w:val="792"/>
          <w:marRight w:val="0"/>
          <w:marTop w:val="0"/>
          <w:marBottom w:val="0"/>
          <w:divBdr>
            <w:top w:val="none" w:sz="0" w:space="0" w:color="auto"/>
            <w:left w:val="none" w:sz="0" w:space="0" w:color="auto"/>
            <w:bottom w:val="none" w:sz="0" w:space="0" w:color="auto"/>
            <w:right w:val="none" w:sz="0" w:space="0" w:color="auto"/>
          </w:divBdr>
        </w:div>
        <w:div w:id="453642639">
          <w:marLeft w:val="792"/>
          <w:marRight w:val="0"/>
          <w:marTop w:val="0"/>
          <w:marBottom w:val="0"/>
          <w:divBdr>
            <w:top w:val="none" w:sz="0" w:space="0" w:color="auto"/>
            <w:left w:val="none" w:sz="0" w:space="0" w:color="auto"/>
            <w:bottom w:val="none" w:sz="0" w:space="0" w:color="auto"/>
            <w:right w:val="none" w:sz="0" w:space="0" w:color="auto"/>
          </w:divBdr>
        </w:div>
        <w:div w:id="997616821">
          <w:marLeft w:val="792"/>
          <w:marRight w:val="0"/>
          <w:marTop w:val="0"/>
          <w:marBottom w:val="0"/>
          <w:divBdr>
            <w:top w:val="none" w:sz="0" w:space="0" w:color="auto"/>
            <w:left w:val="none" w:sz="0" w:space="0" w:color="auto"/>
            <w:bottom w:val="none" w:sz="0" w:space="0" w:color="auto"/>
            <w:right w:val="none" w:sz="0" w:space="0" w:color="auto"/>
          </w:divBdr>
        </w:div>
        <w:div w:id="138422952">
          <w:marLeft w:val="792"/>
          <w:marRight w:val="0"/>
          <w:marTop w:val="0"/>
          <w:marBottom w:val="0"/>
          <w:divBdr>
            <w:top w:val="none" w:sz="0" w:space="0" w:color="auto"/>
            <w:left w:val="none" w:sz="0" w:space="0" w:color="auto"/>
            <w:bottom w:val="none" w:sz="0" w:space="0" w:color="auto"/>
            <w:right w:val="none" w:sz="0" w:space="0" w:color="auto"/>
          </w:divBdr>
        </w:div>
        <w:div w:id="199827956">
          <w:marLeft w:val="792"/>
          <w:marRight w:val="0"/>
          <w:marTop w:val="0"/>
          <w:marBottom w:val="0"/>
          <w:divBdr>
            <w:top w:val="none" w:sz="0" w:space="0" w:color="auto"/>
            <w:left w:val="none" w:sz="0" w:space="0" w:color="auto"/>
            <w:bottom w:val="none" w:sz="0" w:space="0" w:color="auto"/>
            <w:right w:val="none" w:sz="0" w:space="0" w:color="auto"/>
          </w:divBdr>
        </w:div>
      </w:divsChild>
    </w:div>
    <w:div w:id="729693577">
      <w:bodyDiv w:val="1"/>
      <w:marLeft w:val="0"/>
      <w:marRight w:val="0"/>
      <w:marTop w:val="0"/>
      <w:marBottom w:val="0"/>
      <w:divBdr>
        <w:top w:val="none" w:sz="0" w:space="0" w:color="auto"/>
        <w:left w:val="none" w:sz="0" w:space="0" w:color="auto"/>
        <w:bottom w:val="none" w:sz="0" w:space="0" w:color="auto"/>
        <w:right w:val="none" w:sz="0" w:space="0" w:color="auto"/>
      </w:divBdr>
    </w:div>
    <w:div w:id="819736249">
      <w:bodyDiv w:val="1"/>
      <w:marLeft w:val="0"/>
      <w:marRight w:val="0"/>
      <w:marTop w:val="0"/>
      <w:marBottom w:val="0"/>
      <w:divBdr>
        <w:top w:val="none" w:sz="0" w:space="0" w:color="auto"/>
        <w:left w:val="none" w:sz="0" w:space="0" w:color="auto"/>
        <w:bottom w:val="none" w:sz="0" w:space="0" w:color="auto"/>
        <w:right w:val="none" w:sz="0" w:space="0" w:color="auto"/>
      </w:divBdr>
      <w:divsChild>
        <w:div w:id="1702781040">
          <w:marLeft w:val="648"/>
          <w:marRight w:val="0"/>
          <w:marTop w:val="210"/>
          <w:marBottom w:val="0"/>
          <w:divBdr>
            <w:top w:val="none" w:sz="0" w:space="0" w:color="auto"/>
            <w:left w:val="none" w:sz="0" w:space="0" w:color="auto"/>
            <w:bottom w:val="none" w:sz="0" w:space="0" w:color="auto"/>
            <w:right w:val="none" w:sz="0" w:space="0" w:color="auto"/>
          </w:divBdr>
        </w:div>
        <w:div w:id="1695882680">
          <w:marLeft w:val="648"/>
          <w:marRight w:val="0"/>
          <w:marTop w:val="210"/>
          <w:marBottom w:val="0"/>
          <w:divBdr>
            <w:top w:val="none" w:sz="0" w:space="0" w:color="auto"/>
            <w:left w:val="none" w:sz="0" w:space="0" w:color="auto"/>
            <w:bottom w:val="none" w:sz="0" w:space="0" w:color="auto"/>
            <w:right w:val="none" w:sz="0" w:space="0" w:color="auto"/>
          </w:divBdr>
        </w:div>
        <w:div w:id="894001105">
          <w:marLeft w:val="1267"/>
          <w:marRight w:val="0"/>
          <w:marTop w:val="210"/>
          <w:marBottom w:val="0"/>
          <w:divBdr>
            <w:top w:val="none" w:sz="0" w:space="0" w:color="auto"/>
            <w:left w:val="none" w:sz="0" w:space="0" w:color="auto"/>
            <w:bottom w:val="none" w:sz="0" w:space="0" w:color="auto"/>
            <w:right w:val="none" w:sz="0" w:space="0" w:color="auto"/>
          </w:divBdr>
        </w:div>
        <w:div w:id="2063088920">
          <w:marLeft w:val="792"/>
          <w:marRight w:val="0"/>
          <w:marTop w:val="210"/>
          <w:marBottom w:val="0"/>
          <w:divBdr>
            <w:top w:val="none" w:sz="0" w:space="0" w:color="auto"/>
            <w:left w:val="none" w:sz="0" w:space="0" w:color="auto"/>
            <w:bottom w:val="none" w:sz="0" w:space="0" w:color="auto"/>
            <w:right w:val="none" w:sz="0" w:space="0" w:color="auto"/>
          </w:divBdr>
        </w:div>
        <w:div w:id="1284844308">
          <w:marLeft w:val="648"/>
          <w:marRight w:val="0"/>
          <w:marTop w:val="210"/>
          <w:marBottom w:val="0"/>
          <w:divBdr>
            <w:top w:val="none" w:sz="0" w:space="0" w:color="auto"/>
            <w:left w:val="none" w:sz="0" w:space="0" w:color="auto"/>
            <w:bottom w:val="none" w:sz="0" w:space="0" w:color="auto"/>
            <w:right w:val="none" w:sz="0" w:space="0" w:color="auto"/>
          </w:divBdr>
        </w:div>
      </w:divsChild>
    </w:div>
    <w:div w:id="882255076">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367877464">
      <w:bodyDiv w:val="1"/>
      <w:marLeft w:val="0"/>
      <w:marRight w:val="0"/>
      <w:marTop w:val="0"/>
      <w:marBottom w:val="0"/>
      <w:divBdr>
        <w:top w:val="none" w:sz="0" w:space="0" w:color="auto"/>
        <w:left w:val="none" w:sz="0" w:space="0" w:color="auto"/>
        <w:bottom w:val="none" w:sz="0" w:space="0" w:color="auto"/>
        <w:right w:val="none" w:sz="0" w:space="0" w:color="auto"/>
      </w:divBdr>
      <w:divsChild>
        <w:div w:id="1573655922">
          <w:marLeft w:val="0"/>
          <w:marRight w:val="0"/>
          <w:marTop w:val="0"/>
          <w:marBottom w:val="0"/>
          <w:divBdr>
            <w:top w:val="none" w:sz="0" w:space="0" w:color="auto"/>
            <w:left w:val="none" w:sz="0" w:space="0" w:color="auto"/>
            <w:bottom w:val="none" w:sz="0" w:space="0" w:color="auto"/>
            <w:right w:val="none" w:sz="0" w:space="0" w:color="auto"/>
          </w:divBdr>
          <w:divsChild>
            <w:div w:id="136385863">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1507600524">
      <w:bodyDiv w:val="1"/>
      <w:marLeft w:val="0"/>
      <w:marRight w:val="0"/>
      <w:marTop w:val="0"/>
      <w:marBottom w:val="0"/>
      <w:divBdr>
        <w:top w:val="none" w:sz="0" w:space="0" w:color="auto"/>
        <w:left w:val="none" w:sz="0" w:space="0" w:color="auto"/>
        <w:bottom w:val="none" w:sz="0" w:space="0" w:color="auto"/>
        <w:right w:val="none" w:sz="0" w:space="0" w:color="auto"/>
      </w:divBdr>
      <w:divsChild>
        <w:div w:id="1960642377">
          <w:marLeft w:val="648"/>
          <w:marRight w:val="0"/>
          <w:marTop w:val="210"/>
          <w:marBottom w:val="0"/>
          <w:divBdr>
            <w:top w:val="none" w:sz="0" w:space="0" w:color="auto"/>
            <w:left w:val="none" w:sz="0" w:space="0" w:color="auto"/>
            <w:bottom w:val="none" w:sz="0" w:space="0" w:color="auto"/>
            <w:right w:val="none" w:sz="0" w:space="0" w:color="auto"/>
          </w:divBdr>
        </w:div>
        <w:div w:id="1599024835">
          <w:marLeft w:val="648"/>
          <w:marRight w:val="0"/>
          <w:marTop w:val="210"/>
          <w:marBottom w:val="0"/>
          <w:divBdr>
            <w:top w:val="none" w:sz="0" w:space="0" w:color="auto"/>
            <w:left w:val="none" w:sz="0" w:space="0" w:color="auto"/>
            <w:bottom w:val="none" w:sz="0" w:space="0" w:color="auto"/>
            <w:right w:val="none" w:sz="0" w:space="0" w:color="auto"/>
          </w:divBdr>
        </w:div>
        <w:div w:id="1622763261">
          <w:marLeft w:val="1267"/>
          <w:marRight w:val="0"/>
          <w:marTop w:val="210"/>
          <w:marBottom w:val="0"/>
          <w:divBdr>
            <w:top w:val="none" w:sz="0" w:space="0" w:color="auto"/>
            <w:left w:val="none" w:sz="0" w:space="0" w:color="auto"/>
            <w:bottom w:val="none" w:sz="0" w:space="0" w:color="auto"/>
            <w:right w:val="none" w:sz="0" w:space="0" w:color="auto"/>
          </w:divBdr>
        </w:div>
        <w:div w:id="1556745699">
          <w:marLeft w:val="792"/>
          <w:marRight w:val="0"/>
          <w:marTop w:val="210"/>
          <w:marBottom w:val="0"/>
          <w:divBdr>
            <w:top w:val="none" w:sz="0" w:space="0" w:color="auto"/>
            <w:left w:val="none" w:sz="0" w:space="0" w:color="auto"/>
            <w:bottom w:val="none" w:sz="0" w:space="0" w:color="auto"/>
            <w:right w:val="none" w:sz="0" w:space="0" w:color="auto"/>
          </w:divBdr>
        </w:div>
        <w:div w:id="1743942515">
          <w:marLeft w:val="648"/>
          <w:marRight w:val="0"/>
          <w:marTop w:val="210"/>
          <w:marBottom w:val="0"/>
          <w:divBdr>
            <w:top w:val="none" w:sz="0" w:space="0" w:color="auto"/>
            <w:left w:val="none" w:sz="0" w:space="0" w:color="auto"/>
            <w:bottom w:val="none" w:sz="0" w:space="0" w:color="auto"/>
            <w:right w:val="none" w:sz="0" w:space="0" w:color="auto"/>
          </w:divBdr>
        </w:div>
        <w:div w:id="1743869336">
          <w:marLeft w:val="648"/>
          <w:marRight w:val="0"/>
          <w:marTop w:val="210"/>
          <w:marBottom w:val="0"/>
          <w:divBdr>
            <w:top w:val="none" w:sz="0" w:space="0" w:color="auto"/>
            <w:left w:val="none" w:sz="0" w:space="0" w:color="auto"/>
            <w:bottom w:val="none" w:sz="0" w:space="0" w:color="auto"/>
            <w:right w:val="none" w:sz="0" w:space="0" w:color="auto"/>
          </w:divBdr>
        </w:div>
      </w:divsChild>
    </w:div>
    <w:div w:id="1620449991">
      <w:bodyDiv w:val="1"/>
      <w:marLeft w:val="0"/>
      <w:marRight w:val="0"/>
      <w:marTop w:val="0"/>
      <w:marBottom w:val="0"/>
      <w:divBdr>
        <w:top w:val="none" w:sz="0" w:space="0" w:color="auto"/>
        <w:left w:val="none" w:sz="0" w:space="0" w:color="auto"/>
        <w:bottom w:val="none" w:sz="0" w:space="0" w:color="auto"/>
        <w:right w:val="none" w:sz="0" w:space="0" w:color="auto"/>
      </w:divBdr>
    </w:div>
    <w:div w:id="1828670081">
      <w:bodyDiv w:val="1"/>
      <w:marLeft w:val="0"/>
      <w:marRight w:val="0"/>
      <w:marTop w:val="0"/>
      <w:marBottom w:val="0"/>
      <w:divBdr>
        <w:top w:val="none" w:sz="0" w:space="0" w:color="auto"/>
        <w:left w:val="none" w:sz="0" w:space="0" w:color="auto"/>
        <w:bottom w:val="none" w:sz="0" w:space="0" w:color="auto"/>
        <w:right w:val="none" w:sz="0" w:space="0" w:color="auto"/>
      </w:divBdr>
      <w:divsChild>
        <w:div w:id="1066881100">
          <w:marLeft w:val="792"/>
          <w:marRight w:val="0"/>
          <w:marTop w:val="0"/>
          <w:marBottom w:val="0"/>
          <w:divBdr>
            <w:top w:val="none" w:sz="0" w:space="0" w:color="auto"/>
            <w:left w:val="none" w:sz="0" w:space="0" w:color="auto"/>
            <w:bottom w:val="none" w:sz="0" w:space="0" w:color="auto"/>
            <w:right w:val="none" w:sz="0" w:space="0" w:color="auto"/>
          </w:divBdr>
        </w:div>
        <w:div w:id="824778112">
          <w:marLeft w:val="792"/>
          <w:marRight w:val="0"/>
          <w:marTop w:val="0"/>
          <w:marBottom w:val="0"/>
          <w:divBdr>
            <w:top w:val="none" w:sz="0" w:space="0" w:color="auto"/>
            <w:left w:val="none" w:sz="0" w:space="0" w:color="auto"/>
            <w:bottom w:val="none" w:sz="0" w:space="0" w:color="auto"/>
            <w:right w:val="none" w:sz="0" w:space="0" w:color="auto"/>
          </w:divBdr>
        </w:div>
        <w:div w:id="1088619872">
          <w:marLeft w:val="792"/>
          <w:marRight w:val="0"/>
          <w:marTop w:val="0"/>
          <w:marBottom w:val="0"/>
          <w:divBdr>
            <w:top w:val="none" w:sz="0" w:space="0" w:color="auto"/>
            <w:left w:val="none" w:sz="0" w:space="0" w:color="auto"/>
            <w:bottom w:val="none" w:sz="0" w:space="0" w:color="auto"/>
            <w:right w:val="none" w:sz="0" w:space="0" w:color="auto"/>
          </w:divBdr>
        </w:div>
        <w:div w:id="709695846">
          <w:marLeft w:val="792"/>
          <w:marRight w:val="0"/>
          <w:marTop w:val="0"/>
          <w:marBottom w:val="0"/>
          <w:divBdr>
            <w:top w:val="none" w:sz="0" w:space="0" w:color="auto"/>
            <w:left w:val="none" w:sz="0" w:space="0" w:color="auto"/>
            <w:bottom w:val="none" w:sz="0" w:space="0" w:color="auto"/>
            <w:right w:val="none" w:sz="0" w:space="0" w:color="auto"/>
          </w:divBdr>
        </w:div>
        <w:div w:id="518660728">
          <w:marLeft w:val="792"/>
          <w:marRight w:val="0"/>
          <w:marTop w:val="0"/>
          <w:marBottom w:val="0"/>
          <w:divBdr>
            <w:top w:val="none" w:sz="0" w:space="0" w:color="auto"/>
            <w:left w:val="none" w:sz="0" w:space="0" w:color="auto"/>
            <w:bottom w:val="none" w:sz="0" w:space="0" w:color="auto"/>
            <w:right w:val="none" w:sz="0" w:space="0" w:color="auto"/>
          </w:divBdr>
        </w:div>
      </w:divsChild>
    </w:div>
    <w:div w:id="1866016046">
      <w:bodyDiv w:val="1"/>
      <w:marLeft w:val="0"/>
      <w:marRight w:val="0"/>
      <w:marTop w:val="0"/>
      <w:marBottom w:val="0"/>
      <w:divBdr>
        <w:top w:val="none" w:sz="0" w:space="0" w:color="auto"/>
        <w:left w:val="none" w:sz="0" w:space="0" w:color="auto"/>
        <w:bottom w:val="none" w:sz="0" w:space="0" w:color="auto"/>
        <w:right w:val="none" w:sz="0" w:space="0" w:color="auto"/>
      </w:divBdr>
    </w:div>
    <w:div w:id="2126462467">
      <w:bodyDiv w:val="1"/>
      <w:marLeft w:val="0"/>
      <w:marRight w:val="0"/>
      <w:marTop w:val="0"/>
      <w:marBottom w:val="0"/>
      <w:divBdr>
        <w:top w:val="none" w:sz="0" w:space="0" w:color="auto"/>
        <w:left w:val="none" w:sz="0" w:space="0" w:color="auto"/>
        <w:bottom w:val="none" w:sz="0" w:space="0" w:color="auto"/>
        <w:right w:val="none" w:sz="0" w:space="0" w:color="auto"/>
      </w:divBdr>
      <w:divsChild>
        <w:div w:id="1816026887">
          <w:marLeft w:val="648"/>
          <w:marRight w:val="0"/>
          <w:marTop w:val="120"/>
          <w:marBottom w:val="240"/>
          <w:divBdr>
            <w:top w:val="none" w:sz="0" w:space="0" w:color="auto"/>
            <w:left w:val="none" w:sz="0" w:space="0" w:color="auto"/>
            <w:bottom w:val="none" w:sz="0" w:space="0" w:color="auto"/>
            <w:right w:val="none" w:sz="0" w:space="0" w:color="auto"/>
          </w:divBdr>
        </w:div>
        <w:div w:id="1353612054">
          <w:marLeft w:val="648"/>
          <w:marRight w:val="0"/>
          <w:marTop w:val="120"/>
          <w:marBottom w:val="240"/>
          <w:divBdr>
            <w:top w:val="none" w:sz="0" w:space="0" w:color="auto"/>
            <w:left w:val="none" w:sz="0" w:space="0" w:color="auto"/>
            <w:bottom w:val="none" w:sz="0" w:space="0" w:color="auto"/>
            <w:right w:val="none" w:sz="0" w:space="0" w:color="auto"/>
          </w:divBdr>
        </w:div>
        <w:div w:id="127745815">
          <w:marLeft w:val="648"/>
          <w:marRight w:val="0"/>
          <w:marTop w:val="12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phuse.eu/phuse-references" TargetMode="External"/><Relationship Id="rId18" Type="http://schemas.openxmlformats.org/officeDocument/2006/relationships/hyperlink" Target="https://www.cdisc.org/sdtmadam-pilot-project" TargetMode="External"/><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hyperlink" Target="https://www.phusewiki.org/wiki/index.php?title=General" TargetMode="External"/><Relationship Id="rId7" Type="http://schemas.openxmlformats.org/officeDocument/2006/relationships/settings" Target="settings.xml"/><Relationship Id="rId12" Type="http://schemas.openxmlformats.org/officeDocument/2006/relationships/hyperlink" Target="https://github.com/phuse-org/TestDataFactory/tree/master/Updated" TargetMode="External"/><Relationship Id="rId17" Type="http://schemas.microsoft.com/office/2016/09/relationships/commentsIds" Target="commentsIds.xml"/><Relationship Id="rId25" Type="http://schemas.openxmlformats.org/officeDocument/2006/relationships/footer" Target="footer1.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hyperlink" Target="https://www.lexjansen.com/css-us/2019/PP24.pdf"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phusewiki.org/wiki/index.php?title=Standard_Analyses_%26_Code_Sharing" TargetMode="External"/><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hyperlink" Target="https://www.phusewiki.org/wiki/index.php?title=WG5_Project_09" TargetMode="External"/><Relationship Id="rId28" Type="http://schemas.microsoft.com/office/2011/relationships/people" Target="people.xml"/><Relationship Id="rId10" Type="http://schemas.openxmlformats.org/officeDocument/2006/relationships/endnotes" Target="endnotes.xml"/><Relationship Id="rId19" Type="http://schemas.openxmlformats.org/officeDocument/2006/relationships/hyperlink" Target="https://www.cdisc.org/standards/glossary"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hyperlink" Target="https://www.phusewiki.org/wiki/index.php?title=Standard_Analyses_%26_Code_Sharing"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EMP\PharmaSUG2020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3655E034392CF4ABAADE0966397A23A" ma:contentTypeVersion="12" ma:contentTypeDescription="Create a new document." ma:contentTypeScope="" ma:versionID="86ecdec1eb9ef5cfcc84a7e6ab89b0c5">
  <xsd:schema xmlns:xsd="http://www.w3.org/2001/XMLSchema" xmlns:xs="http://www.w3.org/2001/XMLSchema" xmlns:p="http://schemas.microsoft.com/office/2006/metadata/properties" xmlns:ns3="d0ed8585-8579-4a59-9f8a-f28f4fecfd49" xmlns:ns4="82662434-2ae6-4848-ae93-7a26eff71654" targetNamespace="http://schemas.microsoft.com/office/2006/metadata/properties" ma:root="true" ma:fieldsID="67d3f2406314056c0198c164c4172281" ns3:_="" ns4:_="">
    <xsd:import namespace="d0ed8585-8579-4a59-9f8a-f28f4fecfd49"/>
    <xsd:import namespace="82662434-2ae6-4848-ae93-7a26eff7165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ed8585-8579-4a59-9f8a-f28f4fecfd49"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2662434-2ae6-4848-ae93-7a26eff7165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2.xml><?xml version="1.0" encoding="utf-8"?>
<ds:datastoreItem xmlns:ds="http://schemas.openxmlformats.org/officeDocument/2006/customXml" ds:itemID="{B05F3211-0EB7-461F-A96A-055DD8020033}">
  <ds:schemaRefs>
    <ds:schemaRef ds:uri="d0ed8585-8579-4a59-9f8a-f28f4fecfd49"/>
    <ds:schemaRef ds:uri="http://purl.org/dc/elements/1.1/"/>
    <ds:schemaRef ds:uri="http://schemas.microsoft.com/office/2006/metadata/properties"/>
    <ds:schemaRef ds:uri="http://purl.org/dc/terms/"/>
    <ds:schemaRef ds:uri="http://schemas.openxmlformats.org/package/2006/metadata/core-properties"/>
    <ds:schemaRef ds:uri="http://schemas.microsoft.com/office/2006/documentManagement/types"/>
    <ds:schemaRef ds:uri="82662434-2ae6-4848-ae93-7a26eff71654"/>
    <ds:schemaRef ds:uri="http://schemas.microsoft.com/office/infopath/2007/PartnerControls"/>
    <ds:schemaRef ds:uri="http://www.w3.org/XML/1998/namespace"/>
    <ds:schemaRef ds:uri="http://purl.org/dc/dcmitype/"/>
  </ds:schemaRefs>
</ds:datastoreItem>
</file>

<file path=customXml/itemProps3.xml><?xml version="1.0" encoding="utf-8"?>
<ds:datastoreItem xmlns:ds="http://schemas.openxmlformats.org/officeDocument/2006/customXml" ds:itemID="{0DE69D8A-A2BE-4F8F-AAD9-07B96AE9D0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ed8585-8579-4a59-9f8a-f28f4fecfd49"/>
    <ds:schemaRef ds:uri="82662434-2ae6-4848-ae93-7a26eff716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15F71C2-1126-4573-AED4-2A7F45500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PharmaSUG2020_Paper_Template.dotx</Template>
  <TotalTime>8</TotalTime>
  <Pages>4</Pages>
  <Words>1544</Words>
  <Characters>9981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TDF – Overview and Status of the Test Data Factory Project, PhUSE Standard Analyses &amp; Code Sharing Working Group</vt:lpstr>
    </vt:vector>
  </TitlesOfParts>
  <Company/>
  <LinksUpToDate>false</LinksUpToDate>
  <CharactersWithSpaces>11502</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TDF – Overview and Status of the Test Data Factory Project, PhUSE Standard Analyses &amp; Code Sharing Working Group</dc:title>
  <dc:subject>PharmaSUG 2020</dc:subject>
  <dc:creator>TDF Project Team</dc:creator>
  <cp:lastModifiedBy>Dante DiTommaso</cp:lastModifiedBy>
  <cp:revision>7</cp:revision>
  <cp:lastPrinted>2014-08-01T19:07:00Z</cp:lastPrinted>
  <dcterms:created xsi:type="dcterms:W3CDTF">2020-04-10T16:33:00Z</dcterms:created>
  <dcterms:modified xsi:type="dcterms:W3CDTF">2020-04-10T16:38:00Z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0x010100A3655E034392CF4ABAADE0966397A23A</vt:lpwstr>
  </property>
</Properties>
</file>