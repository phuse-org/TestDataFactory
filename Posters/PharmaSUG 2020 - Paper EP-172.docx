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r>
        <w:t xml:space="preserve">PharmaSUG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 xml:space="preserve">Nancy Brucken, CSG </w:t>
      </w:r>
      <w:proofErr w:type="gramStart"/>
      <w:r>
        <w:t>Inc;</w:t>
      </w:r>
      <w:proofErr w:type="gramEnd"/>
    </w:p>
    <w:p w14:paraId="45B29190" w14:textId="78746C58" w:rsidR="00D25074" w:rsidRPr="00947687" w:rsidRDefault="00D25074" w:rsidP="00D25074">
      <w:pPr>
        <w:pStyle w:val="StylePaperAuthorArial"/>
        <w:spacing w:after="0"/>
        <w:rPr>
          <w:lang w:val="de-DE"/>
        </w:rPr>
      </w:pPr>
      <w:r w:rsidRPr="00947687">
        <w:rPr>
          <w:lang w:val="de-DE"/>
        </w:rPr>
        <w:t xml:space="preserve">Peter Schaefer, </w:t>
      </w:r>
      <w:proofErr w:type="spellStart"/>
      <w:r w:rsidRPr="00947687">
        <w:rPr>
          <w:lang w:val="de-DE"/>
        </w:rPr>
        <w:t>VCA-</w:t>
      </w:r>
      <w:proofErr w:type="gramStart"/>
      <w:r w:rsidRPr="00947687">
        <w:rPr>
          <w:lang w:val="de-DE"/>
        </w:rPr>
        <w:t>Plus;</w:t>
      </w:r>
      <w:ins w:id="0" w:author="Peter Schaefer" w:date="2020-04-11T10:11:00Z">
        <w:r w:rsidR="005D63E4" w:rsidRPr="00947687">
          <w:rPr>
            <w:lang w:val="de-DE"/>
          </w:rPr>
          <w:t>In</w:t>
        </w:r>
        <w:r w:rsidR="005D63E4">
          <w:rPr>
            <w:lang w:val="de-DE"/>
          </w:rPr>
          <w:t>c</w:t>
        </w:r>
      </w:ins>
      <w:proofErr w:type="spellEnd"/>
      <w:ins w:id="1" w:author="Peter Schaefer" w:date="2020-04-11T10:12:00Z">
        <w:r w:rsidR="005D63E4">
          <w:rPr>
            <w:lang w:val="de-DE"/>
          </w:rPr>
          <w:t>.</w:t>
        </w:r>
      </w:ins>
      <w:proofErr w:type="gramEnd"/>
    </w:p>
    <w:p w14:paraId="271BC7D5" w14:textId="226AA206" w:rsidR="00D25074" w:rsidRDefault="00D25074" w:rsidP="00D25074">
      <w:pPr>
        <w:pStyle w:val="StylePaperAuthorArial"/>
        <w:spacing w:after="0"/>
      </w:pPr>
      <w:r>
        <w:t xml:space="preserve">Jessica Dai, </w:t>
      </w:r>
      <w:proofErr w:type="gramStart"/>
      <w:r>
        <w:t>Vertex;</w:t>
      </w:r>
      <w:proofErr w:type="gramEnd"/>
    </w:p>
    <w:p w14:paraId="72454A11" w14:textId="6FD68BC8" w:rsidR="00D25074" w:rsidRDefault="00D25074" w:rsidP="00D25074">
      <w:pPr>
        <w:pStyle w:val="StylePaperAuthorArial"/>
        <w:spacing w:after="0"/>
      </w:pPr>
      <w:r>
        <w:t xml:space="preserve">Cynthia Stroupe, </w:t>
      </w:r>
      <w:proofErr w:type="gramStart"/>
      <w:r>
        <w:t>UCB;</w:t>
      </w:r>
      <w:bookmarkStart w:id="2" w:name="_GoBack"/>
      <w:bookmarkEnd w:id="2"/>
      <w:proofErr w:type="gramEnd"/>
    </w:p>
    <w:p w14:paraId="6FCE0F04" w14:textId="741283DB" w:rsidR="00D25074" w:rsidRDefault="00D25074" w:rsidP="00D25074">
      <w:pPr>
        <w:pStyle w:val="StylePaperAuthorArial"/>
        <w:spacing w:after="0"/>
      </w:pPr>
      <w:r>
        <w:t>Dante Di Tommaso</w:t>
      </w:r>
    </w:p>
    <w:p w14:paraId="71B98556" w14:textId="792CE2A9" w:rsidR="0030406D" w:rsidRDefault="0030406D" w:rsidP="00BF3FAC">
      <w:pPr>
        <w:pStyle w:val="Heading1"/>
      </w:pPr>
      <w:bookmarkStart w:id="3" w:name="_Toc272756037"/>
      <w:r w:rsidRPr="00BF3FAC">
        <w:t>A</w:t>
      </w:r>
      <w:r w:rsidR="00A03F21" w:rsidRPr="00BF3FAC">
        <w:t>bstract</w:t>
      </w:r>
      <w:bookmarkEnd w:id="3"/>
    </w:p>
    <w:p w14:paraId="6F455EF2" w14:textId="7A95C2F5" w:rsidR="001D354D" w:rsidRDefault="001D354D" w:rsidP="001D354D">
      <w:pPr>
        <w:pStyle w:val="PaperBody"/>
      </w:pPr>
      <w:r>
        <w:t xml:space="preserve">Test Data Factory </w:t>
      </w:r>
      <w:ins w:id="4" w:author="Peter Schaefer" w:date="2020-04-11T10:13:00Z">
        <w:r w:rsidR="005D63E4">
          <w:t xml:space="preserve">(TDF) </w:t>
        </w:r>
      </w:ins>
      <w:r>
        <w:t xml:space="preserve">is one of </w:t>
      </w:r>
      <w:r w:rsidR="00D25074">
        <w:t>seven</w:t>
      </w:r>
      <w:r>
        <w:t xml:space="preserve"> projects within </w:t>
      </w:r>
      <w:hyperlink r:id="rId11" w:history="1">
        <w:proofErr w:type="spellStart"/>
        <w:r w:rsidRPr="00636D21">
          <w:rPr>
            <w:rStyle w:val="Hyperlink"/>
          </w:rPr>
          <w:t>PhUSE’s</w:t>
        </w:r>
        <w:proofErr w:type="spellEnd"/>
        <w:r w:rsidRPr="00636D21">
          <w:rPr>
            <w:rStyle w:val="Hyperlink"/>
          </w:rPr>
          <w:t xml:space="preserve"> Standard Analyses and Code Sharing Working Group</w:t>
        </w:r>
      </w:hyperlink>
      <w:r w:rsidR="002E33B1">
        <w:rPr>
          <w:rStyle w:val="Hyperlink"/>
          <w:u w:val="none"/>
        </w:rPr>
        <w:t xml:space="preserve"> (SACS)</w:t>
      </w:r>
      <w:r>
        <w:t>. Suitable test data are an essential part of software development and testing. The objective of the TDF project is to provide</w:t>
      </w:r>
      <w:r w:rsidR="009D3E54">
        <w:t xml:space="preserve"> up-to-date</w:t>
      </w:r>
      <w:ins w:id="5" w:author="Peter Schaefer" w:date="2020-04-11T10:12:00Z">
        <w:r w:rsidR="005D63E4">
          <w:t xml:space="preserve"> and</w:t>
        </w:r>
      </w:ins>
      <w:del w:id="6" w:author="Peter Schaefer" w:date="2020-04-11T10:12:00Z">
        <w:r w:rsidR="009D3E54" w:rsidDel="005D63E4">
          <w:delText>,</w:delText>
        </w:r>
      </w:del>
      <w:r>
        <w:t xml:space="preserve"> CDISC-compliant </w:t>
      </w:r>
      <w:ins w:id="7" w:author="Peter Schaefer" w:date="2020-04-11T10:12:00Z">
        <w:r w:rsidR="005D63E4">
          <w:t xml:space="preserve">test </w:t>
        </w:r>
      </w:ins>
      <w:r>
        <w:t xml:space="preserve">data sets to empower statistical programmers and software developers. </w:t>
      </w:r>
      <w:r w:rsidR="000F0ADC">
        <w:t>Users, primarily software developers</w:t>
      </w:r>
      <w:ins w:id="8" w:author="Peter Schaefer" w:date="2020-04-11T10:13:00Z">
        <w:r w:rsidR="005D63E4">
          <w:t xml:space="preserve"> and quality control staff</w:t>
        </w:r>
      </w:ins>
      <w:r w:rsidR="000F0ADC">
        <w:t>,</w:t>
      </w:r>
      <w:r>
        <w:t xml:space="preserve"> should be able to customize fundamental aspects of test databases.</w:t>
      </w:r>
    </w:p>
    <w:p w14:paraId="152AF2E4" w14:textId="472B666B" w:rsidR="0030406D" w:rsidRPr="009C1EE5" w:rsidRDefault="0030406D" w:rsidP="00BF3FAC">
      <w:pPr>
        <w:pStyle w:val="Heading1"/>
      </w:pPr>
      <w:bookmarkStart w:id="9" w:name="_Toc272756038"/>
      <w:r w:rsidRPr="009C1EE5">
        <w:t>I</w:t>
      </w:r>
      <w:r w:rsidR="00A03F21" w:rsidRPr="009C1EE5">
        <w:t>ntroduction</w:t>
      </w:r>
      <w:bookmarkEnd w:id="9"/>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w:t>
      </w:r>
      <w:proofErr w:type="gramStart"/>
      <w:r w:rsidR="001D354D">
        <w:t>data</w:t>
      </w:r>
      <w:r w:rsidR="009A27C4">
        <w:t>bases,</w:t>
      </w:r>
      <w:r w:rsidR="001D354D">
        <w:t xml:space="preserve"> </w:t>
      </w:r>
      <w:r w:rsidR="009A27C4">
        <w:t>and</w:t>
      </w:r>
      <w:proofErr w:type="gramEnd"/>
      <w:r w:rsidR="009A27C4">
        <w:t xml:space="preserve">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6BCFC7FB"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w:t>
      </w:r>
      <w:ins w:id="10" w:author="Peter Schaefer" w:date="2020-04-11T10:15:00Z">
        <w:r w:rsidR="005D63E4">
          <w:t>,</w:t>
        </w:r>
      </w:ins>
      <w:r>
        <w:t xml:space="preserve"> and </w:t>
      </w:r>
      <w:proofErr w:type="gramStart"/>
      <w:r>
        <w:t>future plans</w:t>
      </w:r>
      <w:proofErr w:type="gramEnd"/>
      <w:r>
        <w:t>. We further hope to inspire interested programmers and software developers to join our efforts</w:t>
      </w:r>
      <w:del w:id="11" w:author="Peter Schaefer" w:date="2020-04-11T10:15:00Z">
        <w:r w:rsidDel="005D63E4">
          <w:delText>,</w:delText>
        </w:r>
      </w:del>
      <w:r>
        <w:t xml:space="preserve">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12"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w:t>
      </w:r>
      <w:proofErr w:type="gramStart"/>
      <w:r w:rsidRPr="00D17D92">
        <w:rPr>
          <w:rFonts w:cs="Arial"/>
        </w:rPr>
        <w:t>1.1</w:t>
      </w:r>
      <w:r w:rsidR="00D17D92">
        <w:rPr>
          <w:rFonts w:cs="Arial"/>
        </w:rPr>
        <w:t>;</w:t>
      </w:r>
      <w:proofErr w:type="gramEnd"/>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roofErr w:type="gramStart"/>
      <w:r w:rsidR="00D17D92">
        <w:rPr>
          <w:rFonts w:cs="Arial"/>
        </w:rPr>
        <w:t>);</w:t>
      </w:r>
      <w:proofErr w:type="gramEnd"/>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12"/>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947687" w:rsidRDefault="00D17D92" w:rsidP="00D17D92">
      <w:pPr>
        <w:pStyle w:val="PaperBody"/>
        <w:numPr>
          <w:ilvl w:val="0"/>
          <w:numId w:val="34"/>
        </w:numPr>
        <w:rPr>
          <w:rFonts w:cs="Arial"/>
          <w:lang w:val="de-DE"/>
        </w:rPr>
      </w:pPr>
      <w:r w:rsidRPr="00947687">
        <w:rPr>
          <w:rFonts w:cs="Arial"/>
          <w:lang w:val="de-DE"/>
        </w:rPr>
        <w:t>SDTM IG Version 3.1.</w:t>
      </w:r>
      <w:r w:rsidRPr="00947687">
        <w:rPr>
          <w:rFonts w:cs="Arial"/>
          <w:highlight w:val="yellow"/>
          <w:lang w:val="de-DE"/>
        </w:rPr>
        <w:t>3</w:t>
      </w:r>
      <w:r w:rsidRPr="00947687">
        <w:rPr>
          <w:rFonts w:cs="Arial"/>
          <w:lang w:val="de-DE"/>
        </w:rPr>
        <w:t>, and SDTM Model Version 1.</w:t>
      </w:r>
      <w:r w:rsidRPr="00947687">
        <w:rPr>
          <w:rFonts w:cs="Arial"/>
          <w:highlight w:val="yellow"/>
          <w:lang w:val="de-DE"/>
        </w:rPr>
        <w:t>3</w:t>
      </w:r>
      <w:r w:rsidRPr="00947687">
        <w:rPr>
          <w:rFonts w:cs="Arial"/>
          <w:lang w:val="de-DE"/>
        </w:rPr>
        <w:t>;</w:t>
      </w:r>
    </w:p>
    <w:p w14:paraId="6215175A" w14:textId="412C6DCE" w:rsidR="00D17D92" w:rsidRPr="00947687" w:rsidRDefault="00D17D92" w:rsidP="00D17D92">
      <w:pPr>
        <w:pStyle w:val="PaperBody"/>
        <w:numPr>
          <w:ilvl w:val="0"/>
          <w:numId w:val="34"/>
        </w:numPr>
        <w:rPr>
          <w:rFonts w:cs="Arial"/>
          <w:lang w:val="de-DE"/>
        </w:rPr>
      </w:pPr>
      <w:r w:rsidRPr="00947687">
        <w:rPr>
          <w:rFonts w:cs="Arial"/>
          <w:lang w:val="de-DE"/>
        </w:rPr>
        <w:t xml:space="preserve">ADaM </w:t>
      </w:r>
      <w:r w:rsidRPr="00947687">
        <w:rPr>
          <w:rFonts w:cs="Arial"/>
          <w:highlight w:val="yellow"/>
          <w:lang w:val="de-DE"/>
        </w:rPr>
        <w:t>IG Version 1.0</w:t>
      </w:r>
      <w:r w:rsidRPr="00947687">
        <w:rPr>
          <w:rFonts w:cs="Arial"/>
          <w:lang w:val="de-DE"/>
        </w:rPr>
        <w:t>, and ADaM Model Version 2.</w:t>
      </w:r>
      <w:r w:rsidRPr="00947687">
        <w:rPr>
          <w:rFonts w:cs="Arial"/>
          <w:highlight w:val="yellow"/>
          <w:lang w:val="de-DE"/>
        </w:rPr>
        <w:t>1</w:t>
      </w:r>
      <w:r w:rsidRPr="00947687">
        <w:rPr>
          <w:rFonts w:cs="Arial"/>
          <w:lang w:val="de-DE"/>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947687" w:rsidRDefault="001336A1" w:rsidP="001336A1">
      <w:pPr>
        <w:pStyle w:val="PaperBody"/>
        <w:numPr>
          <w:ilvl w:val="1"/>
          <w:numId w:val="27"/>
        </w:numPr>
        <w:rPr>
          <w:rFonts w:cs="Arial"/>
          <w:lang w:val="de-DE"/>
        </w:rPr>
      </w:pPr>
      <w:r w:rsidRPr="00947687">
        <w:rPr>
          <w:rFonts w:cs="Arial"/>
          <w:lang w:val="de-DE"/>
        </w:rPr>
        <w:t>SDTM IG Version 3.</w:t>
      </w:r>
      <w:r w:rsidRPr="00947687">
        <w:rPr>
          <w:rFonts w:cs="Arial"/>
          <w:highlight w:val="yellow"/>
          <w:lang w:val="de-DE"/>
        </w:rPr>
        <w:t>2</w:t>
      </w:r>
      <w:r w:rsidRPr="00947687">
        <w:rPr>
          <w:rFonts w:cs="Arial"/>
          <w:lang w:val="de-DE"/>
        </w:rPr>
        <w:t>, and SDTM Model Version 1.</w:t>
      </w:r>
      <w:r w:rsidRPr="00947687">
        <w:rPr>
          <w:rFonts w:cs="Arial"/>
          <w:highlight w:val="yellow"/>
          <w:lang w:val="de-DE"/>
        </w:rPr>
        <w:t>6</w:t>
      </w:r>
      <w:r w:rsidR="0037514D" w:rsidRPr="00947687">
        <w:rPr>
          <w:rFonts w:cs="Arial"/>
          <w:lang w:val="de-DE"/>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947687" w:rsidRDefault="001336A1" w:rsidP="001336A1">
      <w:pPr>
        <w:pStyle w:val="PaperBody"/>
        <w:numPr>
          <w:ilvl w:val="1"/>
          <w:numId w:val="27"/>
        </w:numPr>
        <w:rPr>
          <w:rFonts w:cs="Arial"/>
          <w:lang w:val="de-DE"/>
        </w:rPr>
      </w:pPr>
      <w:r w:rsidRPr="00947687">
        <w:rPr>
          <w:rFonts w:cs="Arial"/>
          <w:lang w:val="de-DE"/>
        </w:rPr>
        <w:t>ADaM IG Version 1.</w:t>
      </w:r>
      <w:r w:rsidRPr="00947687">
        <w:rPr>
          <w:rFonts w:cs="Arial"/>
          <w:highlight w:val="yellow"/>
          <w:lang w:val="de-DE"/>
        </w:rPr>
        <w:t>1</w:t>
      </w:r>
      <w:r w:rsidRPr="00947687">
        <w:rPr>
          <w:rFonts w:cs="Arial"/>
          <w:lang w:val="de-DE"/>
        </w:rPr>
        <w:t>, and ADaM Model Version 2.1</w:t>
      </w:r>
      <w:r w:rsidR="0037514D" w:rsidRPr="00947687">
        <w:rPr>
          <w:rFonts w:cs="Arial"/>
          <w:lang w:val="de-DE"/>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E24FFD" w:rsidP="005A73D5">
      <w:pPr>
        <w:pStyle w:val="PaperBody"/>
        <w:numPr>
          <w:ilvl w:val="0"/>
          <w:numId w:val="30"/>
        </w:numPr>
        <w:rPr>
          <w:rFonts w:cs="Arial"/>
        </w:rPr>
      </w:pPr>
      <w:hyperlink r:id="rId12"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E24FFD" w:rsidP="000E1ADD">
      <w:pPr>
        <w:pStyle w:val="PaperBody"/>
        <w:numPr>
          <w:ilvl w:val="0"/>
          <w:numId w:val="29"/>
        </w:numPr>
        <w:rPr>
          <w:rStyle w:val="Hyperlink"/>
          <w:rFonts w:cs="Arial"/>
          <w:color w:val="auto"/>
          <w:u w:val="none"/>
        </w:rPr>
      </w:pPr>
      <w:hyperlink r:id="rId13"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 MERGEFORMAT </w:instrText>
      </w:r>
      <w:r w:rsidR="000E1ADD" w:rsidRPr="000E1ADD">
        <w:rPr>
          <w:rStyle w:val="Hyperlink"/>
          <w:b/>
          <w:bCs/>
          <w:color w:val="auto"/>
          <w:u w:val="none"/>
        </w:rPr>
      </w:r>
      <w:r w:rsidR="000E1ADD" w:rsidRPr="000E1ADD">
        <w:rPr>
          <w:rStyle w:val="Hyperlink"/>
          <w:b/>
          <w:bCs/>
          <w:color w:val="auto"/>
          <w:u w:val="none"/>
        </w:rPr>
        <w:fldChar w:fldCharType="separate"/>
      </w:r>
      <w:r w:rsidR="000E1ADD" w:rsidRPr="000E1ADD">
        <w:rPr>
          <w:b/>
          <w:bCs/>
        </w:rPr>
        <w:t>Figure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2CAFE7B3" w:rsidR="00D32F73" w:rsidRDefault="00B82BF1" w:rsidP="00C13E0A">
      <w:pPr>
        <w:pStyle w:val="PaperBody"/>
        <w:keepNext/>
        <w:jc w:val="center"/>
      </w:pPr>
      <w:r>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4">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13" w:name="_Ref34553553"/>
      <w:bookmarkStart w:id="14" w:name="_Ref34553552"/>
      <w:r>
        <w:t xml:space="preserve">Figure </w:t>
      </w:r>
      <w:r w:rsidR="0020725C">
        <w:rPr>
          <w:noProof/>
        </w:rPr>
        <w:fldChar w:fldCharType="begin"/>
      </w:r>
      <w:r w:rsidR="0020725C">
        <w:rPr>
          <w:noProof/>
        </w:rPr>
        <w:instrText xml:space="preserve"> SEQ Figure \* ARABIC </w:instrText>
      </w:r>
      <w:r w:rsidR="0020725C">
        <w:rPr>
          <w:noProof/>
        </w:rPr>
        <w:fldChar w:fldCharType="separate"/>
      </w:r>
      <w:r>
        <w:rPr>
          <w:noProof/>
        </w:rPr>
        <w:t>1</w:t>
      </w:r>
      <w:r w:rsidR="0020725C">
        <w:rPr>
          <w:noProof/>
        </w:rPr>
        <w:fldChar w:fldCharType="end"/>
      </w:r>
      <w:bookmarkEnd w:id="13"/>
      <w:r>
        <w:t xml:space="preserve">: </w:t>
      </w:r>
      <w:r w:rsidRPr="009414B0">
        <w:t>PhUSE publish TDF-updated CDISC databases as Working Group deliverables</w:t>
      </w:r>
      <w:bookmarkEnd w:id="14"/>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590FFA20" w:rsidR="00D32F73" w:rsidRDefault="00D32F73" w:rsidP="00D32F73">
      <w:pPr>
        <w:pStyle w:val="PaperBody"/>
        <w:rPr>
          <w:rFonts w:cs="Arial"/>
        </w:rPr>
      </w:pPr>
      <w:r>
        <w:rPr>
          <w:rFonts w:cs="Arial"/>
        </w:rPr>
        <w:t xml:space="preserve">The </w:t>
      </w:r>
      <w:ins w:id="15" w:author="Peter Schaefer" w:date="2020-04-11T10:18:00Z">
        <w:r w:rsidR="005D63E4">
          <w:rPr>
            <w:rFonts w:cs="Arial"/>
          </w:rPr>
          <w:t xml:space="preserve">next step of the </w:t>
        </w:r>
      </w:ins>
      <w:r>
        <w:rPr>
          <w:rFonts w:cs="Arial"/>
        </w:rPr>
        <w:t xml:space="preserve">TDF </w:t>
      </w:r>
      <w:ins w:id="16" w:author="Peter Schaefer" w:date="2020-04-11T10:18:00Z">
        <w:r w:rsidR="005D63E4">
          <w:rPr>
            <w:rFonts w:cs="Arial"/>
          </w:rPr>
          <w:t xml:space="preserve">project is </w:t>
        </w:r>
      </w:ins>
      <w:ins w:id="17" w:author="Peter Schaefer" w:date="2020-04-11T10:19:00Z">
        <w:r w:rsidR="005D63E4">
          <w:rPr>
            <w:rFonts w:cs="Arial"/>
          </w:rPr>
          <w:t xml:space="preserve">to </w:t>
        </w:r>
      </w:ins>
      <w:del w:id="18" w:author="Peter Schaefer" w:date="2020-04-11T10:18:00Z">
        <w:r w:rsidDel="005D63E4">
          <w:rPr>
            <w:rFonts w:cs="Arial"/>
          </w:rPr>
          <w:delText xml:space="preserve">are </w:delText>
        </w:r>
      </w:del>
      <w:r>
        <w:rPr>
          <w:rFonts w:cs="Arial"/>
        </w:rPr>
        <w:t>develop</w:t>
      </w:r>
      <w:del w:id="19" w:author="Peter Schaefer" w:date="2020-04-11T10:19:00Z">
        <w:r w:rsidDel="005D63E4">
          <w:rPr>
            <w:rFonts w:cs="Arial"/>
          </w:rPr>
          <w:delText>ing</w:delText>
        </w:r>
      </w:del>
      <w:r>
        <w:rPr>
          <w:rFonts w:cs="Arial"/>
        </w:rPr>
        <w:t xml:space="preserve"> a framework and syntax that allows </w:t>
      </w:r>
      <w:del w:id="20" w:author="Peter Schaefer" w:date="2020-04-11T10:19:00Z">
        <w:r w:rsidDel="005D63E4">
          <w:rPr>
            <w:rFonts w:cs="Arial"/>
          </w:rPr>
          <w:delText>software developers</w:delText>
        </w:r>
      </w:del>
      <w:ins w:id="21" w:author="Peter Schaefer" w:date="2020-04-11T10:19:00Z">
        <w:r w:rsidR="005D63E4">
          <w:rPr>
            <w:rFonts w:cs="Arial"/>
          </w:rPr>
          <w:t>users</w:t>
        </w:r>
      </w:ins>
      <w:r>
        <w:rPr>
          <w:rFonts w:cs="Arial"/>
        </w:rPr>
        <w:t xml:space="preserve"> to describe basic attributes of a clinical study database, and then </w:t>
      </w:r>
      <w:ins w:id="22" w:author="Peter Schaefer" w:date="2020-04-11T10:19:00Z">
        <w:r w:rsidR="005D63E4">
          <w:rPr>
            <w:rFonts w:cs="Arial"/>
          </w:rPr>
          <w:t xml:space="preserve">to </w:t>
        </w:r>
      </w:ins>
      <w:r>
        <w:rPr>
          <w:rFonts w:cs="Arial"/>
        </w:rPr>
        <w:t>simulate</w:t>
      </w:r>
      <w:del w:id="23" w:author="Peter Schaefer" w:date="2020-04-11T10:19:00Z">
        <w:r w:rsidDel="005D63E4">
          <w:rPr>
            <w:rFonts w:cs="Arial"/>
          </w:rPr>
          <w:delText>s</w:delText>
        </w:r>
      </w:del>
      <w:r>
        <w:rPr>
          <w:rFonts w:cs="Arial"/>
        </w:rPr>
        <w:t xml:space="preserve">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xml:space="preserve">, or Sponsor controlled </w:t>
      </w:r>
      <w:proofErr w:type="gramStart"/>
      <w:r w:rsidR="00077F56">
        <w:rPr>
          <w:rFonts w:cs="Arial"/>
        </w:rPr>
        <w:t>terminology</w:t>
      </w:r>
      <w:r>
        <w:rPr>
          <w:rFonts w:cs="Arial"/>
        </w:rPr>
        <w:t>;</w:t>
      </w:r>
      <w:proofErr w:type="gramEnd"/>
    </w:p>
    <w:p w14:paraId="4933C940" w14:textId="7827D922" w:rsidR="00C8341C" w:rsidRDefault="00C8341C" w:rsidP="00C8341C">
      <w:pPr>
        <w:pStyle w:val="PaperBody"/>
        <w:numPr>
          <w:ilvl w:val="0"/>
          <w:numId w:val="29"/>
        </w:numPr>
        <w:rPr>
          <w:rFonts w:cs="Arial"/>
        </w:rPr>
      </w:pPr>
      <w:r>
        <w:rPr>
          <w:rFonts w:cs="Arial"/>
        </w:rPr>
        <w:t xml:space="preserve">character variables based on industry dictionaries like MedDRA and WHO </w:t>
      </w:r>
      <w:proofErr w:type="gramStart"/>
      <w:r>
        <w:rPr>
          <w:rFonts w:cs="Arial"/>
        </w:rPr>
        <w:t>Drug;</w:t>
      </w:r>
      <w:proofErr w:type="gramEnd"/>
    </w:p>
    <w:p w14:paraId="0377D23F" w14:textId="59BCE74E" w:rsidR="00C8341C" w:rsidRDefault="00D32F73" w:rsidP="00C8341C">
      <w:pPr>
        <w:pStyle w:val="PaperBody"/>
        <w:numPr>
          <w:ilvl w:val="0"/>
          <w:numId w:val="29"/>
        </w:numPr>
        <w:rPr>
          <w:rFonts w:cs="Arial"/>
        </w:rPr>
      </w:pPr>
      <w:r>
        <w:rPr>
          <w:rFonts w:cs="Arial"/>
        </w:rPr>
        <w:t xml:space="preserve">date/time </w:t>
      </w:r>
      <w:proofErr w:type="gramStart"/>
      <w:r>
        <w:rPr>
          <w:rFonts w:cs="Arial"/>
        </w:rPr>
        <w:t>variables;</w:t>
      </w:r>
      <w:proofErr w:type="gramEnd"/>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w:t>
      </w:r>
      <w:proofErr w:type="gramStart"/>
      <w:r w:rsidR="009A7D20">
        <w:rPr>
          <w:rFonts w:cs="Arial"/>
        </w:rPr>
        <w:t>values</w:t>
      </w:r>
      <w:r w:rsidRPr="00D32F73">
        <w:rPr>
          <w:rFonts w:cs="Arial"/>
        </w:rPr>
        <w:t>;</w:t>
      </w:r>
      <w:proofErr w:type="gramEnd"/>
    </w:p>
    <w:p w14:paraId="1A85EB29" w14:textId="4CFBE0F2" w:rsidR="009A7D20" w:rsidRDefault="009A7D20" w:rsidP="009A7D20">
      <w:pPr>
        <w:pStyle w:val="PaperBody"/>
        <w:rPr>
          <w:rFonts w:cs="Arial"/>
        </w:rPr>
      </w:pPr>
      <w:del w:id="24" w:author="Peter Schaefer" w:date="2020-04-11T10:20:00Z">
        <w:r w:rsidDel="005D63E4">
          <w:rPr>
            <w:rFonts w:cs="Arial"/>
          </w:rPr>
          <w:delText>It is early days for</w:delText>
        </w:r>
      </w:del>
      <w:ins w:id="25" w:author="Peter Schaefer" w:date="2020-04-11T10:20:00Z">
        <w:r w:rsidR="005D63E4">
          <w:rPr>
            <w:rFonts w:cs="Arial"/>
          </w:rPr>
          <w:t>There are some early results of</w:t>
        </w:r>
      </w:ins>
      <w:r>
        <w:rPr>
          <w:rFonts w:cs="Arial"/>
        </w:rPr>
        <w:t xml:space="preserve"> our implementation, which </w:t>
      </w:r>
      <w:ins w:id="26" w:author="Peter Schaefer" w:date="2020-04-11T10:20:00Z">
        <w:r w:rsidR="005D63E4">
          <w:rPr>
            <w:rFonts w:cs="Arial"/>
          </w:rPr>
          <w:t>are</w:t>
        </w:r>
      </w:ins>
      <w:del w:id="27" w:author="Peter Schaefer" w:date="2020-04-11T10:20:00Z">
        <w:r w:rsidDel="005D63E4">
          <w:rPr>
            <w:rFonts w:cs="Arial"/>
          </w:rPr>
          <w:delText>is</w:delText>
        </w:r>
      </w:del>
      <w:r>
        <w:rPr>
          <w:rFonts w:cs="Arial"/>
        </w:rPr>
        <w:t xml:space="preserve">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5156D1E9" w:rsidR="009A7D20" w:rsidRDefault="00F74C24" w:rsidP="009A7D20">
      <w:pPr>
        <w:pStyle w:val="PaperBody"/>
        <w:rPr>
          <w:rFonts w:cs="Arial"/>
        </w:rPr>
      </w:pPr>
      <w:r>
        <w:rPr>
          <w:rFonts w:cs="Arial"/>
        </w:rPr>
        <w:t xml:space="preserve">Our current user interface is based on </w:t>
      </w:r>
      <w:ins w:id="28" w:author="Peter Schaefer" w:date="2020-04-11T10:23:00Z">
        <w:r w:rsidR="00947687">
          <w:rPr>
            <w:rFonts w:cs="Arial"/>
          </w:rPr>
          <w:t>the</w:t>
        </w:r>
      </w:ins>
      <w:del w:id="29" w:author="Peter Schaefer" w:date="2020-04-11T10:23:00Z">
        <w:r w:rsidDel="00947687">
          <w:rPr>
            <w:rFonts w:cs="Arial"/>
          </w:rPr>
          <w:delText>a</w:delText>
        </w:r>
      </w:del>
      <w:r>
        <w:rPr>
          <w:rFonts w:cs="Arial"/>
        </w:rPr>
        <w:t xml:space="preserve"> Trial Design Matrix</w:t>
      </w:r>
      <w:ins w:id="30" w:author="Peter Schaefer" w:date="2020-04-11T10:21:00Z">
        <w:r w:rsidR="005D63E4">
          <w:rPr>
            <w:rFonts w:cs="Arial"/>
          </w:rPr>
          <w:t>, which is a</w:t>
        </w:r>
      </w:ins>
      <w:r>
        <w:rPr>
          <w:rFonts w:cs="Arial"/>
        </w:rPr>
        <w:t xml:space="preserve"> macro-enabled Excel workbook</w:t>
      </w:r>
      <w:ins w:id="31" w:author="Peter Schaefer" w:date="2020-04-11T10:21:00Z">
        <w:r w:rsidR="005D63E4">
          <w:rPr>
            <w:rFonts w:cs="Arial"/>
          </w:rPr>
          <w:t xml:space="preserve"> that creates the </w:t>
        </w:r>
      </w:ins>
      <w:ins w:id="32" w:author="Peter Schaefer" w:date="2020-04-11T10:23:00Z">
        <w:r w:rsidR="00947687">
          <w:rPr>
            <w:rFonts w:cs="Arial"/>
          </w:rPr>
          <w:t xml:space="preserve">Trial Design </w:t>
        </w:r>
      </w:ins>
      <w:ins w:id="33" w:author="Peter Schaefer" w:date="2020-04-11T10:21:00Z">
        <w:r w:rsidR="005D63E4">
          <w:rPr>
            <w:rFonts w:cs="Arial"/>
          </w:rPr>
          <w:t>da</w:t>
        </w:r>
      </w:ins>
      <w:ins w:id="34" w:author="Peter Schaefer" w:date="2020-04-11T10:22:00Z">
        <w:r w:rsidR="005D63E4">
          <w:rPr>
            <w:rFonts w:cs="Arial"/>
          </w:rPr>
          <w:t xml:space="preserve">ta sets as specified </w:t>
        </w:r>
        <w:r w:rsidR="00947687">
          <w:rPr>
            <w:rFonts w:cs="Arial"/>
          </w:rPr>
          <w:t>by SDTM</w:t>
        </w:r>
      </w:ins>
      <w:r w:rsidR="00A04F54">
        <w:rPr>
          <w:rFonts w:cs="Arial"/>
        </w:rPr>
        <w:t xml:space="preserve">. </w:t>
      </w:r>
      <w:r w:rsidR="00670033">
        <w:rPr>
          <w:rFonts w:cs="Arial"/>
        </w:rPr>
        <w:t>The sponsor that create</w:t>
      </w:r>
      <w:r w:rsidR="00EE0624">
        <w:rPr>
          <w:rFonts w:cs="Arial"/>
        </w:rPr>
        <w:t>d</w:t>
      </w:r>
      <w:r w:rsidR="00670033">
        <w:rPr>
          <w:rFonts w:cs="Arial"/>
        </w:rPr>
        <w:t xml:space="preserve"> this helpful tool is working with CDISC and </w:t>
      </w:r>
      <w:del w:id="35" w:author="Peter Schaefer" w:date="2020-04-11T10:22:00Z">
        <w:r w:rsidR="00670033" w:rsidDel="00947687">
          <w:rPr>
            <w:rFonts w:cs="Arial"/>
          </w:rPr>
          <w:delText>this PhUSE</w:delText>
        </w:r>
      </w:del>
      <w:ins w:id="36" w:author="Peter Schaefer" w:date="2020-04-11T10:22:00Z">
        <w:r w:rsidR="00947687">
          <w:rPr>
            <w:rFonts w:cs="Arial"/>
          </w:rPr>
          <w:t>the TDF</w:t>
        </w:r>
      </w:ins>
      <w:r w:rsidR="00670033">
        <w:rPr>
          <w:rFonts w:cs="Arial"/>
        </w:rPr>
        <w:t xml:space="preserve"> </w:t>
      </w:r>
      <w:r w:rsidR="00F975E1">
        <w:rPr>
          <w:rFonts w:cs="Arial"/>
        </w:rPr>
        <w:t xml:space="preserve">project </w:t>
      </w:r>
      <w:r w:rsidR="00A04F54">
        <w:rPr>
          <w:rFonts w:cs="Arial"/>
        </w:rPr>
        <w:t>to bring it into the public domain for our industry.</w:t>
      </w:r>
    </w:p>
    <w:p w14:paraId="354EF488" w14:textId="77777777" w:rsidR="00A42505" w:rsidRDefault="00A04F54" w:rsidP="009A7D20">
      <w:pPr>
        <w:pStyle w:val="PaperBody"/>
        <w:rPr>
          <w:rFonts w:cs="Arial"/>
        </w:rPr>
      </w:pPr>
      <w:r>
        <w:rPr>
          <w:rFonts w:cs="Arial"/>
        </w:rPr>
        <w:lastRenderedPageBreak/>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5CBDE311" w14:textId="2497AC56" w:rsidR="00276EB7" w:rsidRDefault="00F975E1" w:rsidP="00F975E1">
      <w:pPr>
        <w:pStyle w:val="PaperBody"/>
      </w:pPr>
      <w:r>
        <w:t>Ultimately, our team want</w:t>
      </w:r>
      <w:r w:rsidR="00EE0624">
        <w:t>s</w:t>
      </w:r>
      <w:r>
        <w:t xml:space="preserve"> to deliver </w:t>
      </w:r>
      <w:r w:rsidR="00276EB7">
        <w:t>a flexible and easy-to-use way</w:t>
      </w:r>
      <w:r>
        <w:t xml:space="preserve"> </w:t>
      </w:r>
      <w:r w:rsidR="00242C6B">
        <w:t>to creat</w:t>
      </w:r>
      <w:r w:rsidR="00EE0624">
        <w:t>e</w:t>
      </w:r>
      <w:r w:rsidR="00242C6B">
        <w:t xml:space="preserve"> custom test databases</w:t>
      </w:r>
      <w:r w:rsidR="00276EB7">
        <w:t xml:space="preserve">. </w:t>
      </w:r>
      <w:r w:rsidR="00242C6B">
        <w:t>T</w:t>
      </w:r>
      <w:r w:rsidR="00276EB7">
        <w:t>he Phase 1</w:t>
      </w:r>
      <w:r w:rsidR="00242C6B">
        <w:t xml:space="preserve"> deliverables, mentioned above, provide a generic starting point, </w:t>
      </w:r>
      <w:del w:id="37" w:author="Peter Schaefer" w:date="2020-04-11T10:24:00Z">
        <w:r w:rsidR="00242C6B" w:rsidDel="00947687">
          <w:delText xml:space="preserve">which </w:delText>
        </w:r>
      </w:del>
      <w:ins w:id="38" w:author="Peter Schaefer" w:date="2020-04-11T10:24:00Z">
        <w:r w:rsidR="00947687">
          <w:t>though it might</w:t>
        </w:r>
        <w:r w:rsidR="00947687">
          <w:t xml:space="preserve"> </w:t>
        </w:r>
      </w:ins>
      <w:r w:rsidR="00242C6B">
        <w:t xml:space="preserve">require considerable effort to customize </w:t>
      </w:r>
      <w:ins w:id="39" w:author="Peter Schaefer" w:date="2020-04-11T10:24:00Z">
        <w:r w:rsidR="00947687">
          <w:t xml:space="preserve">the test data packages </w:t>
        </w:r>
      </w:ins>
      <w:r w:rsidR="00242C6B">
        <w:t xml:space="preserve">for a </w:t>
      </w:r>
      <w:proofErr w:type="gramStart"/>
      <w:r w:rsidR="00242C6B">
        <w:t xml:space="preserve">particular </w:t>
      </w:r>
      <w:ins w:id="40" w:author="Peter Schaefer" w:date="2020-04-11T10:24:00Z">
        <w:r w:rsidR="00947687">
          <w:t>software</w:t>
        </w:r>
        <w:proofErr w:type="gramEnd"/>
        <w:r w:rsidR="00947687">
          <w:t xml:space="preserve"> </w:t>
        </w:r>
      </w:ins>
      <w:r w:rsidR="00242C6B">
        <w:t>project. W</w:t>
      </w:r>
      <w:r w:rsidR="00276EB7">
        <w:t>e are considering two alternatives:</w:t>
      </w:r>
    </w:p>
    <w:p w14:paraId="68475ABE" w14:textId="4223D1A0" w:rsidR="00276EB7" w:rsidRPr="00F27878" w:rsidRDefault="00276EB7" w:rsidP="00935989">
      <w:pPr>
        <w:pStyle w:val="PaperBody"/>
        <w:numPr>
          <w:ilvl w:val="0"/>
          <w:numId w:val="31"/>
        </w:numPr>
        <w:rPr>
          <w:rStyle w:val="Hyperlink"/>
          <w:rFonts w:cs="Arial"/>
          <w:color w:val="auto"/>
          <w:u w:val="none"/>
        </w:rPr>
      </w:pPr>
      <w:r w:rsidRPr="00F27878">
        <w:rPr>
          <w:rFonts w:cs="Arial"/>
        </w:rPr>
        <w:t xml:space="preserve">A </w:t>
      </w:r>
      <w:r w:rsidR="00242C6B" w:rsidRPr="00F27878">
        <w:rPr>
          <w:rFonts w:cs="Arial"/>
        </w:rPr>
        <w:t>relatively</w:t>
      </w:r>
      <w:r w:rsidRPr="00F27878">
        <w:rPr>
          <w:rFonts w:cs="Arial"/>
        </w:rPr>
        <w:t xml:space="preserve"> simple option would be to publish scripts (for example, SAS or R scripts) that users can use to generate their own customized test datasets. </w:t>
      </w:r>
      <w:r w:rsidR="002E33B1" w:rsidRPr="00F27878">
        <w:rPr>
          <w:rFonts w:cs="Arial"/>
        </w:rPr>
        <w:t xml:space="preserve">Other PhUSE projects have used this approach and one of the </w:t>
      </w:r>
      <w:r w:rsidR="002E33B1" w:rsidRPr="00F27878">
        <w:rPr>
          <w:rStyle w:val="Hyperlink"/>
          <w:color w:val="auto"/>
          <w:u w:val="none"/>
        </w:rPr>
        <w:t xml:space="preserve">SACS projects has created a </w:t>
      </w:r>
      <w:proofErr w:type="spellStart"/>
      <w:r w:rsidR="002E33B1" w:rsidRPr="00F27878">
        <w:rPr>
          <w:rStyle w:val="Hyperlink"/>
          <w:color w:val="auto"/>
          <w:u w:val="none"/>
        </w:rPr>
        <w:t>Github</w:t>
      </w:r>
      <w:proofErr w:type="spellEnd"/>
      <w:r w:rsidR="002E33B1" w:rsidRPr="00F27878">
        <w:rPr>
          <w:rStyle w:val="Hyperlink"/>
          <w:color w:val="auto"/>
          <w:u w:val="none"/>
        </w:rPr>
        <w:t xml:space="preserve"> repository to publish such scripts. </w:t>
      </w:r>
      <w:r w:rsidR="00242C6B" w:rsidRPr="00F27878">
        <w:rPr>
          <w:rStyle w:val="Hyperlink"/>
          <w:color w:val="auto"/>
          <w:u w:val="none"/>
        </w:rPr>
        <w:t>T</w:t>
      </w:r>
      <w:r w:rsidR="002E33B1" w:rsidRPr="00F27878">
        <w:rPr>
          <w:rStyle w:val="Hyperlink"/>
          <w:color w:val="auto"/>
          <w:u w:val="none"/>
        </w:rPr>
        <w:t>he downside of this approach is that the user needs to have the programming environment and have</w:t>
      </w:r>
      <w:r w:rsidR="00EE0624" w:rsidRPr="00F27878">
        <w:rPr>
          <w:rStyle w:val="Hyperlink"/>
          <w:color w:val="auto"/>
          <w:u w:val="none"/>
        </w:rPr>
        <w:t xml:space="preserve"> the </w:t>
      </w:r>
      <w:r w:rsidR="002E33B1" w:rsidRPr="00F27878">
        <w:rPr>
          <w:rStyle w:val="Hyperlink"/>
          <w:color w:val="auto"/>
          <w:u w:val="none"/>
        </w:rPr>
        <w:t xml:space="preserve">programming experience to use the scripts. The benefit is that the scripts can be modified to perfectly meet the end user’s requirements. In other words, </w:t>
      </w:r>
      <w:r w:rsidR="00935989" w:rsidRPr="00F27878">
        <w:rPr>
          <w:rStyle w:val="Hyperlink"/>
          <w:color w:val="auto"/>
          <w:u w:val="none"/>
        </w:rPr>
        <w:t xml:space="preserve">this </w:t>
      </w:r>
      <w:r w:rsidR="002E33B1" w:rsidRPr="00F27878">
        <w:rPr>
          <w:rStyle w:val="Hyperlink"/>
          <w:color w:val="auto"/>
          <w:u w:val="none"/>
        </w:rPr>
        <w:t xml:space="preserve">approach provides a </w:t>
      </w:r>
      <w:r w:rsidR="00C13E0A" w:rsidRPr="00F27878">
        <w:rPr>
          <w:rStyle w:val="Hyperlink"/>
          <w:color w:val="auto"/>
          <w:u w:val="none"/>
        </w:rPr>
        <w:t>flexible</w:t>
      </w:r>
      <w:r w:rsidR="00935989" w:rsidRPr="00F27878">
        <w:rPr>
          <w:rStyle w:val="Hyperlink"/>
          <w:color w:val="auto"/>
          <w:u w:val="none"/>
        </w:rPr>
        <w:t xml:space="preserve"> starting point, but also requires considerable individual effort spread across the industry</w:t>
      </w:r>
      <w:r w:rsidR="002E33B1" w:rsidRPr="00F27878">
        <w:rPr>
          <w:rStyle w:val="Hyperlink"/>
          <w:color w:val="auto"/>
          <w:u w:val="none"/>
        </w:rPr>
        <w:t xml:space="preserve">. </w:t>
      </w:r>
    </w:p>
    <w:p w14:paraId="2B2D9A11" w14:textId="1B4996C6" w:rsidR="002E33B1" w:rsidRPr="00F27878" w:rsidRDefault="00935989" w:rsidP="00276EB7">
      <w:pPr>
        <w:pStyle w:val="PaperBody"/>
        <w:numPr>
          <w:ilvl w:val="0"/>
          <w:numId w:val="31"/>
        </w:numPr>
        <w:rPr>
          <w:rFonts w:cs="Arial"/>
        </w:rPr>
      </w:pPr>
      <w:r w:rsidRPr="00F27878">
        <w:rPr>
          <w:rFonts w:cs="Arial"/>
        </w:rPr>
        <w:t>A more satisfying, but relatively complex solution</w:t>
      </w:r>
      <w:r w:rsidR="00413113" w:rsidRPr="00F27878">
        <w:rPr>
          <w:rFonts w:cs="Arial"/>
        </w:rPr>
        <w:t>,</w:t>
      </w:r>
      <w:r w:rsidRPr="00F27878">
        <w:rPr>
          <w:rFonts w:cs="Arial"/>
        </w:rPr>
        <w:t xml:space="preserve"> is to deliver </w:t>
      </w:r>
      <w:r w:rsidR="00413113" w:rsidRPr="00F27878">
        <w:rPr>
          <w:rFonts w:cs="Arial"/>
        </w:rPr>
        <w:t xml:space="preserve">a </w:t>
      </w:r>
      <w:r w:rsidR="0030035A" w:rsidRPr="00F27878">
        <w:rPr>
          <w:rFonts w:cs="Arial"/>
        </w:rPr>
        <w:t xml:space="preserve">software </w:t>
      </w:r>
      <w:r w:rsidR="00413113" w:rsidRPr="00F27878">
        <w:rPr>
          <w:rFonts w:cs="Arial"/>
        </w:rPr>
        <w:t xml:space="preserve">platform </w:t>
      </w:r>
      <w:r w:rsidR="0030035A" w:rsidRPr="00F27878">
        <w:rPr>
          <w:rFonts w:cs="Arial"/>
        </w:rPr>
        <w:t>to generate test data</w:t>
      </w:r>
      <w:r w:rsidR="00413113" w:rsidRPr="00F27878">
        <w:rPr>
          <w:rFonts w:cs="Arial"/>
        </w:rPr>
        <w:t>bases.</w:t>
      </w:r>
      <w:r w:rsidR="00EE0624" w:rsidRPr="00F27878">
        <w:rPr>
          <w:rFonts w:cs="Arial"/>
        </w:rPr>
        <w:t xml:space="preserve"> This solution would be available and useable to both programmers and non-programmers.</w:t>
      </w:r>
      <w:r w:rsidR="0030035A" w:rsidRPr="00F27878">
        <w:rPr>
          <w:rFonts w:cs="Arial"/>
        </w:rPr>
        <w:t xml:space="preserve"> We envision a cloud-based environment that would execute scripts and that would </w:t>
      </w:r>
      <w:r w:rsidR="000F11D3" w:rsidRPr="00F27878">
        <w:rPr>
          <w:rFonts w:cs="Arial"/>
        </w:rPr>
        <w:t>include a</w:t>
      </w:r>
      <w:r w:rsidR="008B146D" w:rsidRPr="00F27878">
        <w:rPr>
          <w:rFonts w:cs="Arial"/>
        </w:rPr>
        <w:t xml:space="preserve">n interface to replace </w:t>
      </w:r>
      <w:r w:rsidR="0040739E">
        <w:rPr>
          <w:rFonts w:cs="Arial"/>
        </w:rPr>
        <w:t xml:space="preserve">the </w:t>
      </w:r>
      <w:r w:rsidR="008B146D" w:rsidRPr="00F27878">
        <w:rPr>
          <w:rFonts w:cs="Arial"/>
        </w:rPr>
        <w:t>Excel workbook mentioned above</w:t>
      </w:r>
      <w:r w:rsidR="0030035A" w:rsidRPr="00F27878">
        <w:rPr>
          <w:rFonts w:cs="Arial"/>
        </w:rPr>
        <w:t xml:space="preserve">. </w:t>
      </w:r>
      <w:r w:rsidR="008804BE" w:rsidRPr="00F27878">
        <w:rPr>
          <w:rFonts w:cs="Arial"/>
        </w:rPr>
        <w:t xml:space="preserve">As a proof of concept, </w:t>
      </w:r>
      <w:r w:rsidR="008804BE" w:rsidRPr="00F27878">
        <w:rPr>
          <w:rStyle w:val="Hyperlink"/>
          <w:color w:val="auto"/>
          <w:u w:val="none"/>
        </w:rPr>
        <w:t>SACS projects have created hosted R environments</w:t>
      </w:r>
      <w:r w:rsidR="00B70845" w:rsidRPr="00F27878">
        <w:rPr>
          <w:rStyle w:val="Hyperlink"/>
          <w:color w:val="auto"/>
          <w:u w:val="none"/>
        </w:rPr>
        <w:t>, accessible using a standard web browser,</w:t>
      </w:r>
      <w:r w:rsidR="008804BE" w:rsidRPr="00F27878">
        <w:rPr>
          <w:rStyle w:val="Hyperlink"/>
          <w:color w:val="auto"/>
          <w:u w:val="none"/>
        </w:rPr>
        <w:t xml:space="preserve"> </w:t>
      </w:r>
      <w:r w:rsidR="00B70845" w:rsidRPr="00F27878">
        <w:rPr>
          <w:rStyle w:val="Hyperlink"/>
          <w:color w:val="auto"/>
          <w:u w:val="none"/>
        </w:rPr>
        <w:t xml:space="preserve">to </w:t>
      </w:r>
      <w:r w:rsidR="008804BE" w:rsidRPr="00F27878">
        <w:rPr>
          <w:rStyle w:val="Hyperlink"/>
          <w:color w:val="auto"/>
          <w:u w:val="none"/>
        </w:rPr>
        <w:t>host and execut</w:t>
      </w:r>
      <w:r w:rsidR="00B70845" w:rsidRPr="00F27878">
        <w:rPr>
          <w:rStyle w:val="Hyperlink"/>
          <w:color w:val="auto"/>
          <w:u w:val="none"/>
        </w:rPr>
        <w:t>e</w:t>
      </w:r>
      <w:r w:rsidR="008804BE" w:rsidRPr="00F27878">
        <w:rPr>
          <w:rStyle w:val="Hyperlink"/>
          <w:color w:val="auto"/>
          <w:u w:val="none"/>
        </w:rPr>
        <w:t xml:space="preserve"> R scripts. This approach would allow everyone to use the scripts without the need for any programming environment or special programming expertise. </w:t>
      </w:r>
      <w:r w:rsidR="002A3D02" w:rsidRPr="00F27878">
        <w:rPr>
          <w:rStyle w:val="Hyperlink"/>
          <w:color w:val="auto"/>
          <w:u w:val="none"/>
        </w:rPr>
        <w:t xml:space="preserve">A local version could be available to the community but would require an appropriate </w:t>
      </w:r>
      <w:r w:rsidR="001A6F84" w:rsidRPr="00F27878">
        <w:rPr>
          <w:rStyle w:val="Hyperlink"/>
          <w:color w:val="auto"/>
          <w:u w:val="none"/>
        </w:rPr>
        <w:t xml:space="preserve">local </w:t>
      </w:r>
      <w:r w:rsidR="002A3D02" w:rsidRPr="00F27878">
        <w:rPr>
          <w:rStyle w:val="Hyperlink"/>
          <w:color w:val="auto"/>
          <w:u w:val="none"/>
        </w:rPr>
        <w:t xml:space="preserve">environment </w:t>
      </w:r>
      <w:r w:rsidR="001A6F84" w:rsidRPr="00F27878">
        <w:rPr>
          <w:rStyle w:val="Hyperlink"/>
          <w:color w:val="auto"/>
          <w:u w:val="none"/>
        </w:rPr>
        <w:t xml:space="preserve">within which end users could run the application. The </w:t>
      </w:r>
      <w:r w:rsidR="008804BE" w:rsidRPr="00F27878">
        <w:rPr>
          <w:rStyle w:val="Hyperlink"/>
          <w:color w:val="auto"/>
          <w:u w:val="none"/>
        </w:rPr>
        <w:t xml:space="preserve">biggest </w:t>
      </w:r>
      <w:r w:rsidR="001A6F84" w:rsidRPr="00F27878">
        <w:rPr>
          <w:rStyle w:val="Hyperlink"/>
          <w:color w:val="auto"/>
          <w:u w:val="none"/>
        </w:rPr>
        <w:t xml:space="preserve">challenge of this "platform" solution, over the scripting solution, is the greater development effort, which would require </w:t>
      </w:r>
      <w:r w:rsidR="008C2777" w:rsidRPr="00F27878">
        <w:rPr>
          <w:rStyle w:val="Hyperlink"/>
          <w:color w:val="auto"/>
          <w:u w:val="none"/>
        </w:rPr>
        <w:t>more commitment from volunteers</w:t>
      </w:r>
      <w:ins w:id="41" w:author="Peter Schaefer" w:date="2020-04-11T10:27:00Z">
        <w:r w:rsidR="00947687">
          <w:rPr>
            <w:rStyle w:val="Hyperlink"/>
            <w:color w:val="auto"/>
            <w:u w:val="none"/>
          </w:rPr>
          <w:t xml:space="preserve"> for the initial implementation and ongoing maintenance</w:t>
        </w:r>
      </w:ins>
      <w:r w:rsidR="008C2777" w:rsidRPr="00F27878">
        <w:rPr>
          <w:rStyle w:val="Hyperlink"/>
          <w:color w:val="auto"/>
          <w:u w:val="none"/>
        </w:rPr>
        <w:t>.</w:t>
      </w:r>
    </w:p>
    <w:p w14:paraId="03B49F08" w14:textId="251954E9" w:rsidR="008804BE" w:rsidRPr="008804BE" w:rsidRDefault="008C2777" w:rsidP="008804BE">
      <w:pPr>
        <w:pStyle w:val="PaperBody"/>
      </w:pPr>
      <w:r>
        <w:t xml:space="preserve">While considering options, the TDF team </w:t>
      </w:r>
      <w:r w:rsidR="00EE0624">
        <w:t xml:space="preserve">will proceed </w:t>
      </w:r>
      <w:r>
        <w:t xml:space="preserve">with development of SAS and R scripts based on the enhanced Trial Design Matrix workbook mentioned above. </w:t>
      </w:r>
      <w:r w:rsidR="008804BE">
        <w:t xml:space="preserve">The project team </w:t>
      </w:r>
      <w:r w:rsidR="00153B37">
        <w:t xml:space="preserve">continues to seek community </w:t>
      </w:r>
      <w:r w:rsidR="008804BE">
        <w:t xml:space="preserve">input and </w:t>
      </w:r>
      <w:ins w:id="42" w:author="Peter Schaefer" w:date="2020-04-11T10:25:00Z">
        <w:r w:rsidR="00947687">
          <w:t xml:space="preserve">feedback </w:t>
        </w:r>
      </w:ins>
      <w:r w:rsidR="00153B37">
        <w:t xml:space="preserve">to </w:t>
      </w:r>
      <w:r w:rsidR="008804BE">
        <w:t>evaluat</w:t>
      </w:r>
      <w:r w:rsidR="00153B37">
        <w:t>e</w:t>
      </w:r>
      <w:r w:rsidR="008804BE">
        <w:t xml:space="preserve"> options. </w:t>
      </w:r>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t xml:space="preserve">Within-variable credibility, for example, credible hemoglobin results for a </w:t>
      </w:r>
      <w:proofErr w:type="gramStart"/>
      <w:r>
        <w:rPr>
          <w:rFonts w:cs="Arial"/>
        </w:rPr>
        <w:t>particular study</w:t>
      </w:r>
      <w:proofErr w:type="gramEnd"/>
      <w:r>
        <w:rPr>
          <w:rFonts w:cs="Arial"/>
        </w:rPr>
        <w:t xml:space="preserve">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lastRenderedPageBreak/>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xml:space="preserve">. Working from a solid starting point, developers can enhance a TDF database with the </w:t>
      </w:r>
      <w:proofErr w:type="gramStart"/>
      <w:r>
        <w:rPr>
          <w:rFonts w:cs="Arial"/>
        </w:rPr>
        <w:t>particular nuances</w:t>
      </w:r>
      <w:proofErr w:type="gramEnd"/>
      <w:r>
        <w:rPr>
          <w:rFonts w:cs="Arial"/>
        </w:rPr>
        <w:t xml:space="preserve">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5C264BC" w14:textId="596B8F6F" w:rsidR="0030406D" w:rsidRPr="009C1EE5" w:rsidRDefault="0030406D" w:rsidP="00BF3FAC">
      <w:pPr>
        <w:pStyle w:val="Heading1"/>
      </w:pPr>
      <w:bookmarkStart w:id="43" w:name="_Toc272756045"/>
      <w:r w:rsidRPr="009C1EE5">
        <w:t>C</w:t>
      </w:r>
      <w:r w:rsidR="005C2A9F" w:rsidRPr="009C1EE5">
        <w:t>onclusion</w:t>
      </w:r>
      <w:bookmarkEnd w:id="43"/>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6747DD09"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7E5E6B">
        <w:t xml:space="preserve">but appealing </w:t>
      </w:r>
      <w:r w:rsidR="004B1CD1">
        <w:t>achievement</w:t>
      </w:r>
      <w:r>
        <w:t xml:space="preserve">. </w:t>
      </w:r>
      <w:r w:rsidR="00F232D4">
        <w:t xml:space="preserve">Other </w:t>
      </w:r>
      <w:r>
        <w:t xml:space="preserve">groups </w:t>
      </w:r>
      <w:commentRangeStart w:id="44"/>
      <w:commentRangeStart w:id="45"/>
      <w:r>
        <w:t xml:space="preserve">such as PhUSE </w:t>
      </w:r>
      <w:r w:rsidR="00D76A64">
        <w:t xml:space="preserve">SEND Data Factory </w:t>
      </w:r>
      <w:commentRangeEnd w:id="44"/>
      <w:commentRangeEnd w:id="45"/>
      <w:r w:rsidR="00D76A64">
        <w:t xml:space="preserve">developers </w:t>
      </w:r>
      <w:r w:rsidR="002B0927">
        <w:rPr>
          <w:rStyle w:val="CommentReference"/>
          <w:rFonts w:ascii="Tahoma" w:hAnsi="Tahoma"/>
        </w:rPr>
        <w:commentReference w:id="44"/>
      </w:r>
      <w:r w:rsidR="005F3FB7">
        <w:rPr>
          <w:rStyle w:val="CommentReference"/>
          <w:rFonts w:ascii="Tahoma" w:hAnsi="Tahoma"/>
        </w:rPr>
        <w:commentReference w:id="45"/>
      </w:r>
      <w:r w:rsidR="006A7E7C">
        <w:t xml:space="preserve">do </w:t>
      </w:r>
      <w:r w:rsidR="00D76A64">
        <w:t>share our interest</w:t>
      </w:r>
      <w:r w:rsidR="006A7E7C">
        <w:t>s</w:t>
      </w:r>
      <w:r w:rsidR="00D76A64">
        <w:t xml:space="preserve"> and objective</w:t>
      </w:r>
      <w:r w:rsidR="006A7E7C">
        <w:t>s</w:t>
      </w:r>
      <w:r w:rsidR="00D76A64">
        <w:t xml:space="preserve"> to </w:t>
      </w:r>
      <w:r>
        <w:t>deliver such a platform</w:t>
      </w:r>
      <w:r w:rsidR="00476FAD">
        <w:t xml:space="preserve"> (see </w:t>
      </w:r>
      <w:r w:rsidR="00476FAD">
        <w:fldChar w:fldCharType="begin"/>
      </w:r>
      <w:r w:rsidR="00476FAD">
        <w:instrText xml:space="preserve"> REF _Ref37403877 \h </w:instrText>
      </w:r>
      <w:r w:rsidR="00476FAD">
        <w:fldChar w:fldCharType="separate"/>
      </w:r>
      <w:ins w:id="46" w:author="Dante DiTommaso" w:date="2020-04-10T09:37:00Z">
        <w:r w:rsidR="00476FAD" w:rsidRPr="009C1EE5">
          <w:t>References</w:t>
        </w:r>
      </w:ins>
      <w:r w:rsidR="00476FAD">
        <w:fldChar w:fldCharType="end"/>
      </w:r>
      <w:r w:rsidR="00476FAD">
        <w:t>)</w:t>
      </w:r>
      <w:r>
        <w:t xml:space="preserve">. We </w:t>
      </w:r>
      <w:r w:rsidR="005F3FB7">
        <w:t xml:space="preserve">continue to </w:t>
      </w:r>
      <w:r>
        <w:t xml:space="preserve">progress according to </w:t>
      </w:r>
      <w:r w:rsidR="005F3FB7">
        <w:t xml:space="preserve">our </w:t>
      </w:r>
      <w:r w:rsidR="00D45CC0">
        <w:t>plan and</w:t>
      </w:r>
      <w:r>
        <w:t xml:space="preserve"> would welcome your contributions</w:t>
      </w:r>
      <w:r w:rsidR="004B1CD1">
        <w:t xml:space="preserve"> to achieve </w:t>
      </w:r>
      <w:r w:rsidR="005F3FB7">
        <w:t xml:space="preserve">these </w:t>
      </w:r>
      <w:r w:rsidR="004B1CD1">
        <w:t>objectives</w:t>
      </w:r>
      <w:r>
        <w:t>.</w:t>
      </w:r>
    </w:p>
    <w:p w14:paraId="09A7413D" w14:textId="054F45C5" w:rsidR="0030406D" w:rsidRPr="009C1EE5" w:rsidRDefault="0030406D" w:rsidP="00BF3FAC">
      <w:pPr>
        <w:pStyle w:val="Heading1"/>
      </w:pPr>
      <w:bookmarkStart w:id="47" w:name="_Toc272756046"/>
      <w:bookmarkStart w:id="48" w:name="_Ref37403877"/>
      <w:r w:rsidRPr="009C1EE5">
        <w:t>References</w:t>
      </w:r>
      <w:bookmarkEnd w:id="47"/>
      <w:bookmarkEnd w:id="48"/>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8" w:history="1">
        <w:r w:rsidR="005B5DD6" w:rsidRPr="00BF0C87">
          <w:rPr>
            <w:rStyle w:val="Hyperlink"/>
            <w:iCs/>
          </w:rPr>
          <w:t>https://www.cdisc.org/sdtmadam-pilot-project</w:t>
        </w:r>
      </w:hyperlink>
      <w:r w:rsidR="005B5DD6">
        <w:rPr>
          <w:iCs/>
        </w:rPr>
        <w:t>.</w:t>
      </w:r>
    </w:p>
    <w:p w14:paraId="42F49EE4" w14:textId="761B7571" w:rsidR="005B5DD6" w:rsidRDefault="005B5DD6" w:rsidP="005B5DD6">
      <w:pPr>
        <w:pStyle w:val="PaperBody"/>
      </w:pPr>
      <w:r w:rsidRPr="005B5DD6">
        <w:t xml:space="preserve">CDISC </w:t>
      </w:r>
      <w:r>
        <w:t xml:space="preserve">Glossary. 2019. Accessed March 15, 2020. </w:t>
      </w:r>
      <w:hyperlink r:id="rId19" w:history="1">
        <w:r w:rsidRPr="00BF0C87">
          <w:rPr>
            <w:rStyle w:val="Hyperlink"/>
          </w:rPr>
          <w:t>https://www.cdisc.org/standards/glossary</w:t>
        </w:r>
      </w:hyperlink>
      <w:r>
        <w:t>.</w:t>
      </w:r>
    </w:p>
    <w:p w14:paraId="16757055" w14:textId="321162DC" w:rsidR="006A7E7C" w:rsidRPr="005B5DD6" w:rsidRDefault="006A7E7C" w:rsidP="005B5DD6">
      <w:pPr>
        <w:pStyle w:val="PaperBody"/>
      </w:pPr>
      <w:r>
        <w:t xml:space="preserve">SEND Data Factory PP24. 2019. FDA/PhUSE US Computational Science Symposium. Proceedings accessed March 15, 2020. </w:t>
      </w:r>
      <w:hyperlink r:id="rId20" w:history="1">
        <w:r w:rsidR="005F3FB7" w:rsidRPr="00E46921">
          <w:rPr>
            <w:rStyle w:val="Hyperlink"/>
          </w:rPr>
          <w:t>https://www.lexjansen.com/css-us/2019/PP24.pdf</w:t>
        </w:r>
      </w:hyperlink>
      <w:r w:rsidR="005F3FB7">
        <w:t>.</w:t>
      </w:r>
    </w:p>
    <w:p w14:paraId="7839A3BB" w14:textId="1064B839" w:rsidR="0030406D" w:rsidRPr="009C1EE5" w:rsidRDefault="0030406D" w:rsidP="00BF3FAC">
      <w:pPr>
        <w:pStyle w:val="Heading1"/>
      </w:pPr>
      <w:bookmarkStart w:id="49" w:name="_Toc272756047"/>
      <w:r w:rsidRPr="009C1EE5">
        <w:t>A</w:t>
      </w:r>
      <w:r w:rsidR="005C2A9F" w:rsidRPr="009C1EE5">
        <w:t>cknowledgments</w:t>
      </w:r>
      <w:bookmarkEnd w:id="49"/>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w:t>
      </w:r>
      <w:proofErr w:type="gramStart"/>
      <w:r w:rsidRPr="001D354D">
        <w:t>efforts, and</w:t>
      </w:r>
      <w:proofErr w:type="gramEnd"/>
      <w:r w:rsidRPr="001D354D">
        <w:t xml:space="preserve"> be a part of delivering these capabilities to our industry.</w:t>
      </w:r>
    </w:p>
    <w:p w14:paraId="06F5DDDA" w14:textId="5E452C8D" w:rsidR="00F23349" w:rsidRPr="009C1EE5" w:rsidRDefault="00F23349" w:rsidP="00BF3FAC">
      <w:pPr>
        <w:pStyle w:val="Heading1"/>
      </w:pPr>
      <w:bookmarkStart w:id="50" w:name="_Toc272756048"/>
      <w:r w:rsidRPr="009C1EE5">
        <w:t>Recommended Reading</w:t>
      </w:r>
      <w:bookmarkEnd w:id="50"/>
    </w:p>
    <w:p w14:paraId="162D1A03" w14:textId="2395DF7F" w:rsidR="005E7B73" w:rsidRPr="002053FF" w:rsidRDefault="001D354D" w:rsidP="009A7C34">
      <w:pPr>
        <w:pStyle w:val="ListBullet"/>
        <w:rPr>
          <w:i/>
        </w:rPr>
      </w:pPr>
      <w:r>
        <w:rPr>
          <w:i/>
        </w:rPr>
        <w:t xml:space="preserve">PhUSE Working Groups – Volunteers driving industry advances: </w:t>
      </w:r>
      <w:hyperlink r:id="rId21"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22"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51" w:name="_Toc272756049"/>
      <w:r w:rsidRPr="009C1EE5">
        <w:t>Contact Information</w:t>
      </w:r>
      <w:bookmarkEnd w:id="51"/>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947687" w:rsidRDefault="001D354D">
      <w:pPr>
        <w:pStyle w:val="AddressBlock"/>
        <w:rPr>
          <w:rFonts w:cs="Arial"/>
          <w:lang w:val="de-DE"/>
        </w:rPr>
      </w:pPr>
      <w:r w:rsidRPr="00947687">
        <w:rPr>
          <w:rFonts w:cs="Arial"/>
          <w:lang w:val="de-DE"/>
        </w:rPr>
        <w:t>Dante Di Tommaso</w:t>
      </w:r>
    </w:p>
    <w:p w14:paraId="0B98A6B3" w14:textId="465344CF" w:rsidR="0030406D" w:rsidRPr="00947687" w:rsidRDefault="001D354D">
      <w:pPr>
        <w:pStyle w:val="AddressBlock"/>
        <w:rPr>
          <w:rFonts w:cs="Arial"/>
          <w:lang w:val="de-DE"/>
        </w:rPr>
      </w:pPr>
      <w:r w:rsidRPr="00947687">
        <w:rPr>
          <w:rFonts w:cs="Arial"/>
          <w:lang w:val="de-DE"/>
        </w:rPr>
        <w:t>dantegd@gmail.com</w:t>
      </w:r>
    </w:p>
    <w:p w14:paraId="1638A8FB" w14:textId="1CE9A9F1" w:rsidR="0030406D" w:rsidRPr="00947687" w:rsidRDefault="00E24FFD">
      <w:pPr>
        <w:pStyle w:val="AddressBlock"/>
        <w:rPr>
          <w:rFonts w:cs="Arial"/>
          <w:lang w:val="de-DE"/>
        </w:rPr>
      </w:pPr>
      <w:hyperlink r:id="rId23" w:history="1">
        <w:r w:rsidR="001D354D" w:rsidRPr="00947687">
          <w:rPr>
            <w:rStyle w:val="Hyperlink"/>
            <w:rFonts w:cs="Arial"/>
            <w:lang w:val="de-DE"/>
          </w:rPr>
          <w:t>https://www.phusewiki.org/wiki/index.php?title=WG5_Project_09</w:t>
        </w:r>
      </w:hyperlink>
      <w:r w:rsidR="001D354D" w:rsidRPr="00947687">
        <w:rPr>
          <w:rFonts w:cs="Arial"/>
          <w:lang w:val="de-DE"/>
        </w:rPr>
        <w:t xml:space="preserve"> </w:t>
      </w:r>
    </w:p>
    <w:p w14:paraId="16B775CF" w14:textId="77777777" w:rsidR="00895254" w:rsidRPr="00947687" w:rsidRDefault="00895254">
      <w:pPr>
        <w:pStyle w:val="AddressBlock"/>
        <w:rPr>
          <w:rFonts w:cs="Arial"/>
          <w:lang w:val="de-DE"/>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4"/>
      <w:footerReference w:type="default" r:id="rId25"/>
      <w:footerReference w:type="first" r:id="rId26"/>
      <w:endnotePr>
        <w:numFmt w:val="decimal"/>
      </w:endnotePr>
      <w:type w:val="continuous"/>
      <w:pgSz w:w="12240" w:h="15840" w:code="1"/>
      <w:pgMar w:top="1440" w:right="1440" w:bottom="1440" w:left="1440" w:header="720" w:footer="720" w:gutter="0"/>
      <w:cols w:space="720"/>
      <w:titlePg/>
      <w:docGrid w:linePitch="2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4" w:author="Stroupe Cynthia" w:date="2020-04-10T08:33:00Z" w:initials="SC">
    <w:p w14:paraId="145F3417" w14:textId="6B90B985" w:rsidR="002B0927" w:rsidRDefault="002B0927">
      <w:pPr>
        <w:pStyle w:val="CommentText"/>
      </w:pPr>
      <w:r>
        <w:rPr>
          <w:rStyle w:val="CommentReference"/>
        </w:rPr>
        <w:annotationRef/>
      </w:r>
      <w:r>
        <w:t xml:space="preserve">what </w:t>
      </w:r>
      <w:proofErr w:type="spellStart"/>
      <w:r>
        <w:t>phuse</w:t>
      </w:r>
      <w:proofErr w:type="spellEnd"/>
      <w:r>
        <w:t xml:space="preserve"> project?  It seems like something is missing…</w:t>
      </w:r>
    </w:p>
  </w:comment>
  <w:comment w:id="45" w:author="Dante DiTommaso" w:date="2020-04-10T09:26:00Z" w:initials="DD">
    <w:p w14:paraId="0BF45C95" w14:textId="18E94595" w:rsidR="005F3FB7" w:rsidRDefault="005F3FB7">
      <w:pPr>
        <w:pStyle w:val="CommentText"/>
      </w:pPr>
      <w:r>
        <w:rPr>
          <w:rStyle w:val="CommentReference"/>
        </w:rPr>
        <w:annotationRef/>
      </w:r>
      <w:r>
        <w:t>Specifically mention SEND, and add recent CSS poster in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45F3417" w15:done="0"/>
  <w15:commentEx w15:paraId="0BF45C95" w15:paraIdParent="145F34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45F3417" w16cid:durableId="223AADC5"/>
  <w16cid:commentId w16cid:paraId="0BF45C95" w16cid:durableId="223ABA4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74831" w14:textId="77777777" w:rsidR="00E24FFD" w:rsidRDefault="00E24FFD">
      <w:r>
        <w:separator/>
      </w:r>
    </w:p>
  </w:endnote>
  <w:endnote w:type="continuationSeparator" w:id="0">
    <w:p w14:paraId="248AF45C" w14:textId="77777777" w:rsidR="00E24FFD" w:rsidRDefault="00E24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E44E920C-8FF3-4835-B458-C470A343C87D}"/>
  </w:font>
  <w:font w:name="Helvetica">
    <w:panose1 w:val="020B0604020202020204"/>
    <w:charset w:val="00"/>
    <w:family w:val="swiss"/>
    <w:pitch w:val="variable"/>
    <w:sig w:usb0="E0002EFF" w:usb1="C000785B" w:usb2="00000009" w:usb3="00000000" w:csb0="000001FF" w:csb1="00000000"/>
    <w:embedRegular r:id="rId2" w:fontKey="{612B0C42-B615-491A-A889-47497C1D3ECB}"/>
    <w:embedBold r:id="rId3" w:fontKey="{8F9FE8E6-2B1F-4F57-A709-D0AC6CC22145}"/>
  </w:font>
  <w:font w:name="Tahoma">
    <w:panose1 w:val="020B0604030504040204"/>
    <w:charset w:val="00"/>
    <w:family w:val="swiss"/>
    <w:pitch w:val="variable"/>
    <w:sig w:usb0="E1002EFF" w:usb1="C000605B" w:usb2="00000029" w:usb3="00000000" w:csb0="000101FF" w:csb1="00000000"/>
    <w:embedRegular r:id="rId4" w:fontKey="{4496BFC1-FC56-4AE5-9A50-69FE61A8D152}"/>
    <w:embedBold r:id="rId5" w:fontKey="{5997EABC-254C-4DA6-9B3E-1C369E506F26}"/>
  </w:font>
  <w:font w:name="Book Antiqua">
    <w:panose1 w:val="02040602050305030304"/>
    <w:charset w:val="00"/>
    <w:family w:val="roman"/>
    <w:pitch w:val="variable"/>
    <w:sig w:usb0="00000287" w:usb1="00000000" w:usb2="00000000" w:usb3="00000000" w:csb0="0000009F" w:csb1="00000000"/>
    <w:embedRegular r:id="rId6" w:fontKey="{59438898-AAD9-4C14-B7DB-B13D1E97EC4B}"/>
  </w:font>
  <w:font w:name="Cambria">
    <w:panose1 w:val="02040503050406030204"/>
    <w:charset w:val="00"/>
    <w:family w:val="roman"/>
    <w:pitch w:val="variable"/>
    <w:sig w:usb0="E00006FF" w:usb1="420024FF" w:usb2="02000000" w:usb3="00000000" w:csb0="0000019F" w:csb1="00000000"/>
    <w:embedRegular r:id="rId7" w:fontKey="{4A5B0B06-1A57-47D1-B4BF-BA0BE1151C78}"/>
    <w:embedBold r:id="rId8" w:fontKey="{20D743F4-A747-49D9-9FB5-0A41CF4E7286}"/>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E7BB62FA-83DE-4518-BF78-464B87CB63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D0992" w14:textId="77777777" w:rsidR="00E24FFD" w:rsidRDefault="00E24FFD">
      <w:r>
        <w:separator/>
      </w:r>
    </w:p>
  </w:footnote>
  <w:footnote w:type="continuationSeparator" w:id="0">
    <w:p w14:paraId="6F90D343" w14:textId="77777777" w:rsidR="00E24FFD" w:rsidRDefault="00E24F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Schaefer">
    <w15:presenceInfo w15:providerId="Windows Live" w15:userId="1452aa7145fe3150"/>
  </w15:person>
  <w15:person w15:author="Stroupe Cynthia">
    <w15:presenceInfo w15:providerId="None" w15:userId="Stroupe Cynthia"/>
  </w15:person>
  <w15:person w15:author="Dante DiTommaso">
    <w15:presenceInfo w15:providerId="AD" w15:userId="S-1-5-21-603153088-540701347-924725345-85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2E9A"/>
    <w:rsid w:val="00096857"/>
    <w:rsid w:val="00097B8E"/>
    <w:rsid w:val="000A07DD"/>
    <w:rsid w:val="000A39C5"/>
    <w:rsid w:val="000B3956"/>
    <w:rsid w:val="000B6125"/>
    <w:rsid w:val="000B7A67"/>
    <w:rsid w:val="000C0E54"/>
    <w:rsid w:val="000C1842"/>
    <w:rsid w:val="000C45FF"/>
    <w:rsid w:val="000D65D4"/>
    <w:rsid w:val="000E1ADD"/>
    <w:rsid w:val="000E411A"/>
    <w:rsid w:val="000E5C3B"/>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C5EC6"/>
    <w:rsid w:val="001C61DE"/>
    <w:rsid w:val="001D14DE"/>
    <w:rsid w:val="001D2046"/>
    <w:rsid w:val="001D354D"/>
    <w:rsid w:val="001D7C35"/>
    <w:rsid w:val="001E3998"/>
    <w:rsid w:val="001E4D2A"/>
    <w:rsid w:val="00202EFC"/>
    <w:rsid w:val="002053FF"/>
    <w:rsid w:val="00205ED9"/>
    <w:rsid w:val="0020725C"/>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0927"/>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0739E"/>
    <w:rsid w:val="00413113"/>
    <w:rsid w:val="00414889"/>
    <w:rsid w:val="004148C0"/>
    <w:rsid w:val="004159E7"/>
    <w:rsid w:val="00417FBF"/>
    <w:rsid w:val="004275AE"/>
    <w:rsid w:val="00432E20"/>
    <w:rsid w:val="0044378C"/>
    <w:rsid w:val="00461C14"/>
    <w:rsid w:val="00463065"/>
    <w:rsid w:val="00463BA3"/>
    <w:rsid w:val="00476FAD"/>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D63E4"/>
    <w:rsid w:val="005E2A41"/>
    <w:rsid w:val="005E610E"/>
    <w:rsid w:val="005E7B73"/>
    <w:rsid w:val="005F3235"/>
    <w:rsid w:val="005F3FB7"/>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76EB"/>
    <w:rsid w:val="006A7E7C"/>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E5E6B"/>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47687"/>
    <w:rsid w:val="00952C3E"/>
    <w:rsid w:val="00957B3C"/>
    <w:rsid w:val="00963130"/>
    <w:rsid w:val="009719E3"/>
    <w:rsid w:val="00975154"/>
    <w:rsid w:val="009836E1"/>
    <w:rsid w:val="009978C6"/>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3E0A"/>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5CC0"/>
    <w:rsid w:val="00D473C3"/>
    <w:rsid w:val="00D4792C"/>
    <w:rsid w:val="00D525F7"/>
    <w:rsid w:val="00D56055"/>
    <w:rsid w:val="00D61D89"/>
    <w:rsid w:val="00D67317"/>
    <w:rsid w:val="00D67E6D"/>
    <w:rsid w:val="00D70048"/>
    <w:rsid w:val="00D73E5B"/>
    <w:rsid w:val="00D76A64"/>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4FFD"/>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0624"/>
    <w:rsid w:val="00EE0C2A"/>
    <w:rsid w:val="00EE13E8"/>
    <w:rsid w:val="00EE27DB"/>
    <w:rsid w:val="00EE44C7"/>
    <w:rsid w:val="00EE6AD0"/>
    <w:rsid w:val="00EF32E9"/>
    <w:rsid w:val="00EF7C84"/>
    <w:rsid w:val="00F15808"/>
    <w:rsid w:val="00F201E9"/>
    <w:rsid w:val="00F232D4"/>
    <w:rsid w:val="00F23349"/>
    <w:rsid w:val="00F256B7"/>
    <w:rsid w:val="00F27878"/>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huse.eu/phuse-references" TargetMode="External"/><Relationship Id="rId18" Type="http://schemas.openxmlformats.org/officeDocument/2006/relationships/hyperlink" Target="https://www.cdisc.org/sdtmadam-pilot-project"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https://www.phusewiki.org/wiki/index.php?title=General" TargetMode="External"/><Relationship Id="rId7" Type="http://schemas.openxmlformats.org/officeDocument/2006/relationships/settings" Target="settings.xml"/><Relationship Id="rId12" Type="http://schemas.openxmlformats.org/officeDocument/2006/relationships/hyperlink" Target="https://github.com/phuse-org/TestDataFactory/tree/master/Updated" TargetMode="External"/><Relationship Id="rId17" Type="http://schemas.microsoft.com/office/2016/09/relationships/commentsIds" Target="commentsIds.xml"/><Relationship Id="rId25" Type="http://schemas.openxmlformats.org/officeDocument/2006/relationships/footer" Target="footer1.xml"/><Relationship Id="rId2" Type="http://schemas.openxmlformats.org/officeDocument/2006/relationships/customXml" Target="../customXml/item2.xml"/><Relationship Id="rId16" Type="http://schemas.microsoft.com/office/2011/relationships/commentsExtended" Target="commentsExtended.xml"/><Relationship Id="rId20" Type="http://schemas.openxmlformats.org/officeDocument/2006/relationships/hyperlink" Target="https://www.lexjansen.com/css-us/2019/PP24.pdf"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husewiki.org/wiki/index.php?title=Standard_Analyses_%26_Code_Sharing"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comments" Target="comments.xml"/><Relationship Id="rId23" Type="http://schemas.openxmlformats.org/officeDocument/2006/relationships/hyperlink" Target="https://www.phusewiki.org/wiki/index.php?title=WG5_Project_09" TargetMode="External"/><Relationship Id="rId28"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www.cdisc.org/standards/glossa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yperlink" Target="https://www.phusewiki.org/wiki/index.php?title=Standard_Analyses_%26_Code_Sharing"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655E034392CF4ABAADE0966397A23A" ma:contentTypeVersion="12" ma:contentTypeDescription="Create a new document." ma:contentTypeScope="" ma:versionID="86ecdec1eb9ef5cfcc84a7e6ab89b0c5">
  <xsd:schema xmlns:xsd="http://www.w3.org/2001/XMLSchema" xmlns:xs="http://www.w3.org/2001/XMLSchema" xmlns:p="http://schemas.microsoft.com/office/2006/metadata/properties" xmlns:ns3="d0ed8585-8579-4a59-9f8a-f28f4fecfd49" xmlns:ns4="82662434-2ae6-4848-ae93-7a26eff71654" targetNamespace="http://schemas.microsoft.com/office/2006/metadata/properties" ma:root="true" ma:fieldsID="67d3f2406314056c0198c164c4172281" ns3:_="" ns4:_="">
    <xsd:import namespace="d0ed8585-8579-4a59-9f8a-f28f4fecfd49"/>
    <xsd:import namespace="82662434-2ae6-4848-ae93-7a26eff716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d8585-8579-4a59-9f8a-f28f4fecfd4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662434-2ae6-4848-ae93-7a26eff716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E69D8A-A2BE-4F8F-AAD9-07B96AE9D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d8585-8579-4a59-9f8a-f28f4fecfd49"/>
    <ds:schemaRef ds:uri="82662434-2ae6-4848-ae93-7a26eff71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E91F1F73-C9C0-4651-9F25-A2547A3266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26</TotalTime>
  <Pages>4</Pages>
  <Words>1766</Words>
  <Characters>10072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11815</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Peter Schaefer</cp:lastModifiedBy>
  <cp:revision>8</cp:revision>
  <cp:lastPrinted>2014-08-01T19:07:00Z</cp:lastPrinted>
  <dcterms:created xsi:type="dcterms:W3CDTF">2020-04-10T16:33:00Z</dcterms:created>
  <dcterms:modified xsi:type="dcterms:W3CDTF">2020-04-11T14:29:00Z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0x010100A3655E034392CF4ABAADE0966397A23A</vt:lpwstr>
  </property>
</Properties>
</file>